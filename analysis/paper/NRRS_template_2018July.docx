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bottom w:val="single" w:sz="8" w:space="0" w:color="auto"/>
        </w:tblBorders>
        <w:tblLook w:val="0000" w:firstRow="0" w:lastRow="0" w:firstColumn="0" w:lastColumn="0" w:noHBand="0" w:noVBand="0"/>
        <w:tblCaption w:val="Page-top banner for report front cover page"/>
        <w:tblDescription w:val="Page-top banner for report front cover page"/>
      </w:tblPr>
      <w:tblGrid>
        <w:gridCol w:w="4886"/>
        <w:gridCol w:w="4474"/>
      </w:tblGrid>
      <w:tr w:rsidR="00A426B7" w:rsidRPr="00BF1BE2" w14:paraId="6C03A844" w14:textId="77777777" w:rsidTr="00CD0A88">
        <w:tc>
          <w:tcPr>
            <w:tcW w:w="10080" w:type="dxa"/>
            <w:gridSpan w:val="2"/>
            <w:shd w:val="clear" w:color="auto" w:fill="000000"/>
            <w:noWrap/>
            <w:tcMar>
              <w:left w:w="0" w:type="dxa"/>
              <w:right w:w="0" w:type="dxa"/>
            </w:tcMar>
          </w:tcPr>
          <w:p w14:paraId="1E4F873B" w14:textId="77777777" w:rsidR="00A426B7" w:rsidRPr="00522907" w:rsidRDefault="00A426B7" w:rsidP="00522907">
            <w:pPr>
              <w:pStyle w:val="nrpsBannertop"/>
            </w:pPr>
            <w:bookmarkStart w:id="0" w:name="_GoBack"/>
            <w:bookmarkEnd w:id="0"/>
          </w:p>
        </w:tc>
      </w:tr>
      <w:tr w:rsidR="00A426B7" w:rsidRPr="007B141A" w14:paraId="594D31FE" w14:textId="77777777" w:rsidTr="00073C53">
        <w:tc>
          <w:tcPr>
            <w:tcW w:w="5262" w:type="dxa"/>
            <w:tcMar>
              <w:left w:w="0" w:type="dxa"/>
              <w:right w:w="0" w:type="dxa"/>
            </w:tcMar>
          </w:tcPr>
          <w:p w14:paraId="635B1DA1" w14:textId="77777777" w:rsidR="00A426B7" w:rsidRPr="005E1BEA" w:rsidRDefault="00A426B7" w:rsidP="00CD0A88">
            <w:pPr>
              <w:pStyle w:val="nrpsBannerline1"/>
            </w:pPr>
            <w:r w:rsidRPr="005E1BEA">
              <w:t>National Park Service</w:t>
            </w:r>
          </w:p>
          <w:p w14:paraId="398C9D1A" w14:textId="77777777" w:rsidR="00A426B7" w:rsidRPr="005E1BEA" w:rsidRDefault="00A426B7" w:rsidP="00CD0A88">
            <w:pPr>
              <w:pStyle w:val="nrpsBannerline2"/>
            </w:pPr>
            <w:r w:rsidRPr="005E1BEA">
              <w:t>U.S. Department of th</w:t>
            </w:r>
            <w:r>
              <w:t>e</w:t>
            </w:r>
            <w:r w:rsidRPr="005E1BEA">
              <w:t xml:space="preserve"> Interior</w:t>
            </w:r>
          </w:p>
          <w:p w14:paraId="6273D2B3" w14:textId="77777777" w:rsidR="00A426B7" w:rsidRPr="007A365A" w:rsidRDefault="00A426B7" w:rsidP="00CD0A88">
            <w:pPr>
              <w:pStyle w:val="nrpsBannerline3"/>
              <w:spacing w:before="480"/>
            </w:pPr>
            <w:r w:rsidRPr="007A365A">
              <w:t>Natural Resource Ste</w:t>
            </w:r>
            <w:r w:rsidRPr="00093AC8">
              <w:rPr>
                <w:szCs w:val="16"/>
              </w:rPr>
              <w:t>wardship and Science</w:t>
            </w:r>
          </w:p>
        </w:tc>
        <w:tc>
          <w:tcPr>
            <w:tcW w:w="4818" w:type="dxa"/>
            <w:tcMar>
              <w:left w:w="0" w:type="dxa"/>
              <w:right w:w="0" w:type="dxa"/>
            </w:tcMar>
          </w:tcPr>
          <w:p w14:paraId="1066F838" w14:textId="77777777" w:rsidR="00A426B7" w:rsidRPr="00BF1BE2" w:rsidRDefault="00A426B7" w:rsidP="00CD0A88">
            <w:pPr>
              <w:pStyle w:val="nrpsLogo"/>
            </w:pPr>
            <w:r>
              <w:rPr>
                <w:noProof/>
              </w:rPr>
              <w:drawing>
                <wp:inline distT="0" distB="0" distL="0" distR="0" wp14:anchorId="7D1AC933" wp14:editId="07A5A0E4">
                  <wp:extent cx="514311" cy="671629"/>
                  <wp:effectExtent l="0" t="0" r="635" b="0"/>
                  <wp:docPr id="1" name="Picture 1"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_small_flat_4C-[Converted].png"/>
                          <pic:cNvPicPr/>
                        </pic:nvPicPr>
                        <pic:blipFill>
                          <a:blip r:embed="rId8">
                            <a:extLst>
                              <a:ext uri="{28A0092B-C50C-407E-A947-70E740481C1C}">
                                <a14:useLocalDpi xmlns:a14="http://schemas.microsoft.com/office/drawing/2010/main" val="0"/>
                              </a:ext>
                            </a:extLst>
                          </a:blip>
                          <a:stretch>
                            <a:fillRect/>
                          </a:stretch>
                        </pic:blipFill>
                        <pic:spPr>
                          <a:xfrm>
                            <a:off x="0" y="0"/>
                            <a:ext cx="514311" cy="671629"/>
                          </a:xfrm>
                          <a:prstGeom prst="rect">
                            <a:avLst/>
                          </a:prstGeom>
                        </pic:spPr>
                      </pic:pic>
                    </a:graphicData>
                  </a:graphic>
                </wp:inline>
              </w:drawing>
            </w:r>
          </w:p>
        </w:tc>
      </w:tr>
    </w:tbl>
    <w:p w14:paraId="0183B937" w14:textId="77777777" w:rsidR="00D014F5" w:rsidRPr="002B2ADC" w:rsidRDefault="00AA7F1A" w:rsidP="00CC4259">
      <w:pPr>
        <w:pStyle w:val="nrpsTitle"/>
        <w:tabs>
          <w:tab w:val="clear" w:pos="9360"/>
          <w:tab w:val="left" w:pos="-2340"/>
        </w:tabs>
        <w:ind w:right="720"/>
      </w:pPr>
      <w:bookmarkStart w:id="1" w:name="FrontCover"/>
      <w:bookmarkEnd w:id="1"/>
      <w:r>
        <w:t>Visitor im</w:t>
      </w:r>
      <w:r w:rsidR="005A4536">
        <w:t>pact on the spatio-temporal</w:t>
      </w:r>
      <w:r>
        <w:t xml:space="preserve"> distribution of coastal brown bears in Katmai National Park, Alaska</w:t>
      </w:r>
      <w:r w:rsidR="00732C1F" w:rsidRPr="002B2ADC">
        <w:t xml:space="preserve"> </w:t>
      </w:r>
    </w:p>
    <w:p w14:paraId="35652196" w14:textId="77777777" w:rsidR="00D014F5" w:rsidRDefault="00073C53" w:rsidP="00D014F5">
      <w:pPr>
        <w:pStyle w:val="nrpsSeriesnamenumber"/>
        <w:rPr>
          <w:color w:val="E36C0A" w:themeColor="accent6" w:themeShade="BF"/>
        </w:rPr>
      </w:pPr>
      <w:r>
        <w:t>Natural Resource Report</w:t>
      </w:r>
      <w:r w:rsidRPr="00BF1BE2">
        <w:t xml:space="preserve"> NPS/</w:t>
      </w:r>
      <w:r>
        <w:t>KATM</w:t>
      </w:r>
      <w:r w:rsidRPr="00BF1BE2">
        <w:t>/NR</w:t>
      </w:r>
      <w:r w:rsidR="00BB521E">
        <w:t>R—2017</w:t>
      </w:r>
      <w:r w:rsidRPr="00BF1BE2">
        <w:t>/</w:t>
      </w:r>
      <w:r>
        <w:t>XXX</w:t>
      </w:r>
      <w:r w:rsidRPr="002B2ADC">
        <w:t xml:space="preserve"> </w:t>
      </w:r>
    </w:p>
    <w:p w14:paraId="03C65096" w14:textId="77777777" w:rsidR="00205CD1" w:rsidRDefault="00205CD1" w:rsidP="00D014F5">
      <w:pPr>
        <w:pStyle w:val="nrpsSeriesnamenumber"/>
        <w:rPr>
          <w:color w:val="E36C0A" w:themeColor="accent6" w:themeShade="BF"/>
        </w:rPr>
      </w:pPr>
    </w:p>
    <w:p w14:paraId="6A0E484E" w14:textId="77777777" w:rsidR="000535DF" w:rsidRPr="00103874" w:rsidRDefault="0017356B" w:rsidP="005A4536">
      <w:pPr>
        <w:pStyle w:val="nrpsNormal"/>
        <w:jc w:val="center"/>
        <w:rPr>
          <w:szCs w:val="40"/>
        </w:rPr>
      </w:pPr>
      <w:r>
        <w:rPr>
          <w:noProof/>
          <w:szCs w:val="40"/>
        </w:rPr>
        <w:drawing>
          <wp:inline distT="0" distB="0" distL="0" distR="0" wp14:anchorId="781A0BF0" wp14:editId="1A48F079">
            <wp:extent cx="5763738" cy="3991555"/>
            <wp:effectExtent l="19050" t="19050" r="27940"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griffin\Desktop\Photoshop photos\IMG_9418.JPG"/>
                    <pic:cNvPicPr>
                      <a:picLocks noChangeAspect="1" noChangeArrowheads="1"/>
                    </pic:cNvPicPr>
                  </pic:nvPicPr>
                  <pic:blipFill rotWithShape="1">
                    <a:blip r:embed="rId9">
                      <a:extLst>
                        <a:ext uri="{28A0092B-C50C-407E-A947-70E740481C1C}">
                          <a14:useLocalDpi xmlns:a14="http://schemas.microsoft.com/office/drawing/2010/main" val="0"/>
                        </a:ext>
                      </a:extLst>
                    </a:blip>
                    <a:srcRect b="7663"/>
                    <a:stretch/>
                  </pic:blipFill>
                  <pic:spPr bwMode="auto">
                    <a:xfrm>
                      <a:off x="0" y="0"/>
                      <a:ext cx="5761986" cy="39903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F8D2EB" w14:textId="77777777" w:rsidR="00156A0A" w:rsidRDefault="00156A0A" w:rsidP="009F07A0">
      <w:pPr>
        <w:pStyle w:val="nrpsNormal"/>
      </w:pPr>
    </w:p>
    <w:p w14:paraId="24C06182" w14:textId="77777777" w:rsidR="00156A0A" w:rsidRDefault="00156A0A" w:rsidP="009F07A0">
      <w:pPr>
        <w:pStyle w:val="nrpsNormal"/>
      </w:pPr>
    </w:p>
    <w:p w14:paraId="03696D6E" w14:textId="77777777" w:rsidR="00156A0A" w:rsidRDefault="00156A0A" w:rsidP="009F07A0">
      <w:pPr>
        <w:pStyle w:val="nrpsNormal"/>
      </w:pPr>
    </w:p>
    <w:p w14:paraId="7E97C716" w14:textId="77777777" w:rsidR="00156A0A" w:rsidRPr="00156A0A" w:rsidRDefault="002F7740" w:rsidP="00E62706">
      <w:pPr>
        <w:pStyle w:val="nrpsNormal"/>
        <w:jc w:val="center"/>
      </w:pPr>
      <w:r>
        <w:rPr>
          <w:noProof/>
        </w:rPr>
        <w:lastRenderedPageBreak/>
        <w:drawing>
          <wp:inline distT="0" distB="0" distL="0" distR="0" wp14:anchorId="7B3E1637" wp14:editId="17E72808">
            <wp:extent cx="5844209" cy="3896139"/>
            <wp:effectExtent l="19050" t="19050" r="2349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a_manly_beacon.jpg"/>
                    <pic:cNvPicPr/>
                  </pic:nvPicPr>
                  <pic:blipFill>
                    <a:blip r:embed="rId10">
                      <a:extLst>
                        <a:ext uri="{28A0092B-C50C-407E-A947-70E740481C1C}">
                          <a14:useLocalDpi xmlns:a14="http://schemas.microsoft.com/office/drawing/2010/main" val="0"/>
                        </a:ext>
                      </a:extLst>
                    </a:blip>
                    <a:stretch>
                      <a:fillRect/>
                    </a:stretch>
                  </pic:blipFill>
                  <pic:spPr>
                    <a:xfrm>
                      <a:off x="0" y="0"/>
                      <a:ext cx="5828245" cy="3885496"/>
                    </a:xfrm>
                    <a:prstGeom prst="rect">
                      <a:avLst/>
                    </a:prstGeom>
                    <a:ln w="19050">
                      <a:solidFill>
                        <a:schemeClr val="tx1"/>
                      </a:solidFill>
                    </a:ln>
                  </pic:spPr>
                </pic:pic>
              </a:graphicData>
            </a:graphic>
          </wp:inline>
        </w:drawing>
      </w:r>
    </w:p>
    <w:p w14:paraId="1FBD84B1" w14:textId="77777777" w:rsidR="00F03FE3" w:rsidRPr="00BF1BE2" w:rsidRDefault="006E7606" w:rsidP="00156A0A">
      <w:pPr>
        <w:pStyle w:val="nrpsNormal"/>
        <w:jc w:val="center"/>
        <w:sectPr w:rsidR="00F03FE3" w:rsidRPr="00BF1BE2" w:rsidSect="00172994">
          <w:pgSz w:w="12240" w:h="15840" w:code="1"/>
          <w:pgMar w:top="1440" w:right="1440" w:bottom="1440" w:left="1440" w:header="720" w:footer="720" w:gutter="0"/>
          <w:pgNumType w:fmt="lowerRoman" w:start="2"/>
          <w:cols w:space="720"/>
          <w:docGrid w:linePitch="360"/>
        </w:sectPr>
      </w:pPr>
      <w:r>
        <w:rPr>
          <w:noProof/>
        </w:rPr>
        <mc:AlternateContent>
          <mc:Choice Requires="wps">
            <w:drawing>
              <wp:anchor distT="0" distB="0" distL="114300" distR="114300" simplePos="0" relativeHeight="251658752" behindDoc="0" locked="0" layoutInCell="1" allowOverlap="1" wp14:anchorId="19F76BB0" wp14:editId="43EAFBEE">
                <wp:simplePos x="0" y="0"/>
                <wp:positionH relativeFrom="margin">
                  <wp:align>left</wp:align>
                </wp:positionH>
                <wp:positionV relativeFrom="margin">
                  <wp:align>bottom</wp:align>
                </wp:positionV>
                <wp:extent cx="5943600" cy="2212848"/>
                <wp:effectExtent l="0" t="0" r="0" b="0"/>
                <wp:wrapNone/>
                <wp:docPr id="1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128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5BBDF" w14:textId="77777777" w:rsidR="007D3816" w:rsidRDefault="007D3816" w:rsidP="004F312E">
                            <w:pPr>
                              <w:pStyle w:val="nrpsInsidecovers"/>
                              <w:rPr>
                                <w:b/>
                              </w:rPr>
                            </w:pPr>
                          </w:p>
                          <w:p w14:paraId="12252804" w14:textId="77777777" w:rsidR="007D3816" w:rsidRPr="002B2ADC" w:rsidRDefault="007D3816" w:rsidP="004F312E">
                            <w:pPr>
                              <w:pStyle w:val="nrpsInsidecovers"/>
                              <w:rPr>
                                <w:b/>
                              </w:rPr>
                            </w:pPr>
                            <w:r w:rsidRPr="002B2ADC">
                              <w:rPr>
                                <w:b/>
                              </w:rPr>
                              <w:t>ON THIS PAGE</w:t>
                            </w:r>
                          </w:p>
                          <w:p w14:paraId="367CD84D" w14:textId="77777777" w:rsidR="007D3816" w:rsidRDefault="007D3816" w:rsidP="002A0465">
                            <w:pPr>
                              <w:pStyle w:val="nrpsInsidecovers"/>
                            </w:pPr>
                            <w:r w:rsidRPr="002A0465">
                              <w:t xml:space="preserve">Photograph of </w:t>
                            </w:r>
                            <w:r>
                              <w:t>visitors observing bears in a meadow at Hallo Bay, Katmai National Park. Note second visitor group towards the back of the meadow.</w:t>
                            </w:r>
                          </w:p>
                          <w:p w14:paraId="6E82DA50" w14:textId="77777777" w:rsidR="007D3816" w:rsidRPr="00841E3C" w:rsidRDefault="007D3816" w:rsidP="00F76136">
                            <w:pPr>
                              <w:pStyle w:val="nrpsInsidecovers"/>
                              <w:rPr>
                                <w:color w:val="E36C0A" w:themeColor="accent6" w:themeShade="BF"/>
                              </w:rPr>
                            </w:pPr>
                            <w:r>
                              <w:t xml:space="preserve">Photograph courtesy of K. Kunce, National Park Service </w:t>
                            </w:r>
                          </w:p>
                          <w:p w14:paraId="2CFE0ED3" w14:textId="77777777" w:rsidR="007D3816" w:rsidRPr="00841E3C" w:rsidRDefault="007D3816" w:rsidP="009D4D75">
                            <w:pPr>
                              <w:pStyle w:val="nrpsInsidecovers"/>
                              <w:rPr>
                                <w:color w:val="E36C0A" w:themeColor="accent6" w:themeShade="BF"/>
                              </w:rPr>
                            </w:pPr>
                          </w:p>
                          <w:p w14:paraId="298B6D86" w14:textId="77777777" w:rsidR="007D3816" w:rsidRPr="002B2ADC" w:rsidRDefault="007D3816" w:rsidP="004F312E">
                            <w:pPr>
                              <w:pStyle w:val="nrpsInsidecovers"/>
                              <w:rPr>
                                <w:b/>
                              </w:rPr>
                            </w:pPr>
                            <w:r w:rsidRPr="002B2ADC">
                              <w:rPr>
                                <w:b/>
                              </w:rPr>
                              <w:t>ON THE COVER</w:t>
                            </w:r>
                          </w:p>
                          <w:p w14:paraId="64F58259" w14:textId="77777777" w:rsidR="007D3816" w:rsidRDefault="007D3816" w:rsidP="002A0465">
                            <w:pPr>
                              <w:pStyle w:val="nrpsInsidecovers"/>
                            </w:pPr>
                            <w:r>
                              <w:t xml:space="preserve">Photograph of a visitor group observing a bear at Hallo Bay, Katmai National Park. </w:t>
                            </w:r>
                          </w:p>
                          <w:p w14:paraId="399673EA" w14:textId="77777777" w:rsidR="007D3816" w:rsidRPr="00841E3C" w:rsidRDefault="007D3816" w:rsidP="004F312E">
                            <w:pPr>
                              <w:pStyle w:val="nrpsInsidecovers"/>
                              <w:rPr>
                                <w:color w:val="E36C0A" w:themeColor="accent6" w:themeShade="BF"/>
                              </w:rPr>
                            </w:pPr>
                            <w:r>
                              <w:t xml:space="preserve">Photograph courtesy of K. Griffin, National Park Service </w:t>
                            </w:r>
                          </w:p>
                        </w:txbxContent>
                      </wps:txbx>
                      <wps:bodyPr rot="0" vert="horz" wrap="square" lIns="0" tIns="4572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76BB0" id="_x0000_t202" coordsize="21600,21600" o:spt="202" path="m,l,21600r21600,l21600,xe">
                <v:stroke joinstyle="miter"/>
                <v:path gradientshapeok="t" o:connecttype="rect"/>
              </v:shapetype>
              <v:shape id="Text Box 44" o:spid="_x0000_s1026" type="#_x0000_t202" style="position:absolute;left:0;text-align:left;margin-left:0;margin-top:0;width:468pt;height:174.25pt;z-index:251658752;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" stroked="f">
                <v:textbox inset="0,,,0">
                  <w:txbxContent>
                    <w:p w14:paraId="15A5BBDF" w14:textId="77777777" w:rsidR="007D3816" w:rsidRDefault="007D3816" w:rsidP="004F312E">
                      <w:pPr>
                        <w:pStyle w:val="nrpsInsidecovers"/>
                        <w:rPr>
                          <w:b/>
                        </w:rPr>
                      </w:pPr>
                    </w:p>
                    <w:p w14:paraId="12252804" w14:textId="77777777" w:rsidR="007D3816" w:rsidRPr="002B2ADC" w:rsidRDefault="007D3816" w:rsidP="004F312E">
                      <w:pPr>
                        <w:pStyle w:val="nrpsInsidecovers"/>
                        <w:rPr>
                          <w:b/>
                        </w:rPr>
                      </w:pPr>
                      <w:r w:rsidRPr="002B2ADC">
                        <w:rPr>
                          <w:b/>
                        </w:rPr>
                        <w:t>ON THIS PAGE</w:t>
                      </w:r>
                    </w:p>
                    <w:p w14:paraId="367CD84D" w14:textId="77777777" w:rsidR="007D3816" w:rsidRDefault="007D3816" w:rsidP="002A0465">
                      <w:pPr>
                        <w:pStyle w:val="nrpsInsidecovers"/>
                      </w:pPr>
                      <w:r w:rsidRPr="002A0465">
                        <w:t xml:space="preserve">Photograph of </w:t>
                      </w:r>
                      <w:r>
                        <w:t>visitors observing bears in a meadow at Hallo Bay, Katmai National Park. Note second visitor group towards the back of the meadow.</w:t>
                      </w:r>
                    </w:p>
                    <w:p w14:paraId="6E82DA50" w14:textId="77777777" w:rsidR="007D3816" w:rsidRPr="00841E3C" w:rsidRDefault="007D3816" w:rsidP="00F76136">
                      <w:pPr>
                        <w:pStyle w:val="nrpsInsidecovers"/>
                        <w:rPr>
                          <w:color w:val="E36C0A" w:themeColor="accent6" w:themeShade="BF"/>
                        </w:rPr>
                      </w:pPr>
                      <w:r>
                        <w:t xml:space="preserve">Photograph courtesy of K. </w:t>
                      </w:r>
                      <w:proofErr w:type="spellStart"/>
                      <w:r>
                        <w:t>Kunce</w:t>
                      </w:r>
                      <w:proofErr w:type="spellEnd"/>
                      <w:r>
                        <w:t xml:space="preserve">, National Park Service </w:t>
                      </w:r>
                    </w:p>
                    <w:p w14:paraId="2CFE0ED3" w14:textId="77777777" w:rsidR="007D3816" w:rsidRPr="00841E3C" w:rsidRDefault="007D3816" w:rsidP="009D4D75">
                      <w:pPr>
                        <w:pStyle w:val="nrpsInsidecovers"/>
                        <w:rPr>
                          <w:color w:val="E36C0A" w:themeColor="accent6" w:themeShade="BF"/>
                        </w:rPr>
                      </w:pPr>
                    </w:p>
                    <w:p w14:paraId="298B6D86" w14:textId="77777777" w:rsidR="007D3816" w:rsidRPr="002B2ADC" w:rsidRDefault="007D3816" w:rsidP="004F312E">
                      <w:pPr>
                        <w:pStyle w:val="nrpsInsidecovers"/>
                        <w:rPr>
                          <w:b/>
                        </w:rPr>
                      </w:pPr>
                      <w:r w:rsidRPr="002B2ADC">
                        <w:rPr>
                          <w:b/>
                        </w:rPr>
                        <w:t>ON THE COVER</w:t>
                      </w:r>
                    </w:p>
                    <w:p w14:paraId="64F58259" w14:textId="77777777" w:rsidR="007D3816" w:rsidRDefault="007D3816" w:rsidP="002A0465">
                      <w:pPr>
                        <w:pStyle w:val="nrpsInsidecovers"/>
                      </w:pPr>
                      <w:r>
                        <w:t xml:space="preserve">Photograph of a visitor group observing a bear at Hallo Bay, Katmai National Park. </w:t>
                      </w:r>
                    </w:p>
                    <w:p w14:paraId="399673EA" w14:textId="77777777" w:rsidR="007D3816" w:rsidRPr="00841E3C" w:rsidRDefault="007D3816" w:rsidP="004F312E">
                      <w:pPr>
                        <w:pStyle w:val="nrpsInsidecovers"/>
                        <w:rPr>
                          <w:color w:val="E36C0A" w:themeColor="accent6" w:themeShade="BF"/>
                        </w:rPr>
                      </w:pPr>
                      <w:r>
                        <w:t xml:space="preserve">Photograph courtesy of K. Griffin, National Park Service </w:t>
                      </w:r>
                    </w:p>
                  </w:txbxContent>
                </v:textbox>
                <w10:wrap anchorx="margin" anchory="margin"/>
              </v:shape>
            </w:pict>
          </mc:Fallback>
        </mc:AlternateContent>
      </w:r>
    </w:p>
    <w:p w14:paraId="44982AC8" w14:textId="77777777" w:rsidR="00F03FE3" w:rsidRPr="00BF1BE2" w:rsidRDefault="00F03FE3" w:rsidP="00D963E4">
      <w:pPr>
        <w:pStyle w:val="nrpsHorizontalrule"/>
      </w:pPr>
    </w:p>
    <w:p w14:paraId="1CAE0224" w14:textId="77777777" w:rsidR="005A4536" w:rsidRPr="002B2ADC" w:rsidRDefault="005A4536" w:rsidP="005A4536">
      <w:pPr>
        <w:pStyle w:val="nrpsTitle"/>
        <w:tabs>
          <w:tab w:val="clear" w:pos="9360"/>
          <w:tab w:val="left" w:pos="-2340"/>
        </w:tabs>
        <w:ind w:right="720"/>
      </w:pPr>
      <w:bookmarkStart w:id="2" w:name="TitlePage"/>
      <w:bookmarkEnd w:id="2"/>
      <w:r>
        <w:t>Visitor impact on the spatio-temporal distribution of coastal brown bears in Katmai National Park, Alaska</w:t>
      </w:r>
      <w:r w:rsidRPr="002B2ADC">
        <w:t xml:space="preserve"> </w:t>
      </w:r>
    </w:p>
    <w:p w14:paraId="5A94DD7E" w14:textId="77777777" w:rsidR="00073C53" w:rsidRPr="002B2ADC" w:rsidRDefault="00073C53" w:rsidP="00073C53">
      <w:pPr>
        <w:pStyle w:val="nrpsSeriesnamenumber"/>
      </w:pPr>
      <w:r>
        <w:t>Natural Resource Report</w:t>
      </w:r>
      <w:r w:rsidRPr="00BF1BE2">
        <w:t xml:space="preserve"> NPS/</w:t>
      </w:r>
      <w:r>
        <w:t>KATM</w:t>
      </w:r>
      <w:r w:rsidRPr="00BF1BE2">
        <w:t>/NR</w:t>
      </w:r>
      <w:r w:rsidR="00BB521E">
        <w:t>R—2017</w:t>
      </w:r>
      <w:r w:rsidRPr="00BF1BE2">
        <w:t>/</w:t>
      </w:r>
      <w:r>
        <w:t>XXX</w:t>
      </w:r>
      <w:r w:rsidRPr="002B2ADC">
        <w:t xml:space="preserve"> </w:t>
      </w:r>
    </w:p>
    <w:p w14:paraId="1C021061" w14:textId="77777777" w:rsidR="00F90061" w:rsidRDefault="00F90061" w:rsidP="00F90061">
      <w:pPr>
        <w:pStyle w:val="nrpsNormalsingleline"/>
      </w:pPr>
    </w:p>
    <w:p w14:paraId="163B1868" w14:textId="77777777" w:rsidR="004D7ABE" w:rsidRPr="006D3D60" w:rsidRDefault="00073C53" w:rsidP="00F90061">
      <w:pPr>
        <w:pStyle w:val="nrpsNormalsingleline"/>
        <w:rPr>
          <w:color w:val="E36C0A" w:themeColor="accent6" w:themeShade="BF"/>
        </w:rPr>
      </w:pPr>
      <w:r>
        <w:t xml:space="preserve">Kelsey R. Griffin </w:t>
      </w:r>
    </w:p>
    <w:p w14:paraId="742405FA" w14:textId="77777777" w:rsidR="00741897" w:rsidRPr="00BE4B02" w:rsidRDefault="00741897" w:rsidP="00F90061">
      <w:pPr>
        <w:pStyle w:val="nrpsNormalsingleline"/>
      </w:pPr>
    </w:p>
    <w:p w14:paraId="25062A81" w14:textId="77777777" w:rsidR="00073C53" w:rsidRDefault="00073C53" w:rsidP="00073C53">
      <w:pPr>
        <w:pStyle w:val="nrpsNormalsingleline"/>
      </w:pPr>
      <w:r w:rsidRPr="00BE4B02">
        <w:t>National Park Service</w:t>
      </w:r>
      <w:r>
        <w:br/>
        <w:t>Katmai National Park</w:t>
      </w:r>
      <w:r>
        <w:br/>
        <w:t>P.O. Box 7</w:t>
      </w:r>
      <w:r>
        <w:br/>
        <w:t>King Salmon, Alaska 99613</w:t>
      </w:r>
    </w:p>
    <w:p w14:paraId="789952E1" w14:textId="77777777" w:rsidR="004F312E" w:rsidRDefault="004F312E" w:rsidP="00100CE7">
      <w:pPr>
        <w:pStyle w:val="nrpsNormalsingleline"/>
      </w:pPr>
    </w:p>
    <w:p w14:paraId="2D0D6E89" w14:textId="77777777" w:rsidR="00100CE7" w:rsidRDefault="00100CE7" w:rsidP="00100CE7">
      <w:pPr>
        <w:pStyle w:val="nrpsNormalsingleline"/>
      </w:pPr>
    </w:p>
    <w:p w14:paraId="77564DB7" w14:textId="77777777" w:rsidR="00AE480E" w:rsidRDefault="00AE480E" w:rsidP="009F07A0">
      <w:pPr>
        <w:pStyle w:val="nrpsNormal"/>
      </w:pPr>
    </w:p>
    <w:p w14:paraId="44F05E6A" w14:textId="77777777" w:rsidR="00F90061" w:rsidRPr="0095234E" w:rsidRDefault="006E7606" w:rsidP="009F07A0">
      <w:pPr>
        <w:pStyle w:val="nrpsNormal"/>
        <w:rPr>
          <w:color w:val="E36C0A" w:themeColor="accent6" w:themeShade="BF"/>
        </w:rPr>
        <w:sectPr w:rsidR="00F90061" w:rsidRPr="0095234E" w:rsidSect="004755ED">
          <w:footerReference w:type="default" r:id="rId11"/>
          <w:headerReference w:type="first" r:id="rId12"/>
          <w:footerReference w:type="first" r:id="rId13"/>
          <w:pgSz w:w="12240" w:h="15840" w:code="1"/>
          <w:pgMar w:top="1440" w:right="1440" w:bottom="1440" w:left="1440" w:header="720" w:footer="720" w:gutter="0"/>
          <w:pgNumType w:fmt="lowerRoman" w:start="1"/>
          <w:cols w:space="432"/>
          <w:titlePg/>
        </w:sectPr>
      </w:pPr>
      <w:r>
        <w:rPr>
          <w:noProof/>
          <w:color w:val="E36C0A" w:themeColor="accent6" w:themeShade="BF"/>
        </w:rPr>
        <mc:AlternateContent>
          <mc:Choice Requires="wps">
            <w:drawing>
              <wp:anchor distT="0" distB="0" distL="114300" distR="114300" simplePos="0" relativeHeight="251652608" behindDoc="0" locked="0" layoutInCell="1" allowOverlap="1" wp14:anchorId="28CFADC2" wp14:editId="4249AC37">
                <wp:simplePos x="0" y="0"/>
                <wp:positionH relativeFrom="margin">
                  <wp:align>left</wp:align>
                </wp:positionH>
                <wp:positionV relativeFrom="margin">
                  <wp:align>bottom</wp:align>
                </wp:positionV>
                <wp:extent cx="3200400" cy="1280160"/>
                <wp:effectExtent l="0" t="0" r="0" b="0"/>
                <wp:wrapNone/>
                <wp:docPr id="1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2801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E62B35" w14:textId="77777777" w:rsidR="007D3816" w:rsidRPr="0089242E" w:rsidRDefault="007D3816" w:rsidP="00F90061">
                            <w:pPr>
                              <w:pStyle w:val="nrpsNormalsingleline"/>
                              <w:rPr>
                                <w:rStyle w:val="nrpsInstructionsChar"/>
                              </w:rPr>
                            </w:pPr>
                            <w:r>
                              <w:t xml:space="preserve">Month 2017 </w:t>
                            </w:r>
                          </w:p>
                          <w:p w14:paraId="381468D2" w14:textId="77777777" w:rsidR="007D3816" w:rsidRPr="00BF1BE2" w:rsidRDefault="007D3816" w:rsidP="00F90061">
                            <w:pPr>
                              <w:pStyle w:val="nrpsNormalsingleline"/>
                            </w:pPr>
                          </w:p>
                          <w:p w14:paraId="02060E98" w14:textId="77777777" w:rsidR="007D3816" w:rsidRDefault="007D3816"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3D6A8994" w14:textId="77777777" w:rsidR="007D3816" w:rsidRDefault="007D3816" w:rsidP="00F90061">
                            <w:pPr>
                              <w:pStyle w:val="nrpsNormalsingleline"/>
                            </w:pPr>
                            <w:r w:rsidRPr="004443B7">
                              <w:t>Fort Collins, Colorado</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8CFADC2" id="Text Box 34" o:spid="_x0000_s1027" type="#_x0000_t202" style="position:absolute;margin-left:0;margin-top:0;width:252pt;height:100.8pt;z-index:251652608;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" stroked="f">
                <v:textbox inset="0,0,0,0">
                  <w:txbxContent>
                    <w:p w14:paraId="2BE62B35" w14:textId="77777777" w:rsidR="007D3816" w:rsidRPr="0089242E" w:rsidRDefault="007D3816" w:rsidP="00F90061">
                      <w:pPr>
                        <w:pStyle w:val="nrpsNormalsingleline"/>
                        <w:rPr>
                          <w:rStyle w:val="nrpsInstructionsChar"/>
                        </w:rPr>
                      </w:pPr>
                      <w:r>
                        <w:t xml:space="preserve">Month 2017 </w:t>
                      </w:r>
                    </w:p>
                    <w:p w14:paraId="381468D2" w14:textId="77777777" w:rsidR="007D3816" w:rsidRPr="00BF1BE2" w:rsidRDefault="007D3816" w:rsidP="00F90061">
                      <w:pPr>
                        <w:pStyle w:val="nrpsNormalsingleline"/>
                      </w:pPr>
                    </w:p>
                    <w:p w14:paraId="02060E98" w14:textId="77777777" w:rsidR="007D3816" w:rsidRDefault="007D3816" w:rsidP="00F90061">
                      <w:pPr>
                        <w:pStyle w:val="nrpsNormalsingleline"/>
                      </w:pPr>
                      <w:r w:rsidRPr="004443B7">
                        <w:t>U.S.</w:t>
                      </w:r>
                      <w:r>
                        <w:t xml:space="preserve"> Department of the Interior</w:t>
                      </w:r>
                      <w:r>
                        <w:br/>
                        <w:t>National Park Service</w:t>
                      </w:r>
                      <w:r>
                        <w:br/>
                      </w:r>
                      <w:r w:rsidRPr="004443B7">
                        <w:t xml:space="preserve">Natural Resource </w:t>
                      </w:r>
                      <w:r>
                        <w:t xml:space="preserve">Stewardship and Science </w:t>
                      </w:r>
                    </w:p>
                    <w:p w14:paraId="3D6A8994" w14:textId="77777777" w:rsidR="007D3816" w:rsidRDefault="007D3816" w:rsidP="00F90061">
                      <w:pPr>
                        <w:pStyle w:val="nrpsNormalsingleline"/>
                      </w:pPr>
                      <w:r w:rsidRPr="004443B7">
                        <w:t>Fort Collins, Colorado</w:t>
                      </w:r>
                    </w:p>
                  </w:txbxContent>
                </v:textbox>
                <w10:wrap anchorx="margin" anchory="margin"/>
              </v:shape>
            </w:pict>
          </mc:Fallback>
        </mc:AlternateContent>
      </w:r>
    </w:p>
    <w:p w14:paraId="5462E8F1" w14:textId="77777777" w:rsidR="00ED2801" w:rsidRDefault="00ED2801" w:rsidP="009061C2">
      <w:pPr>
        <w:pStyle w:val="nrpsNormal"/>
      </w:pPr>
      <w:bookmarkStart w:id="3" w:name="PolicyPage"/>
      <w:bookmarkEnd w:id="3"/>
      <w:r w:rsidRPr="00CB0B61">
        <w:lastRenderedPageBreak/>
        <w:t>The National Park Service, Natural Resource Stewardship and Science office in Fort Collins, Colorado, publishes a range of reports that address natural resource topics</w:t>
      </w:r>
      <w:r>
        <w:t>.</w:t>
      </w:r>
      <w:r>
        <w:rPr>
          <w:i/>
        </w:rPr>
        <w:t xml:space="preserve"> </w:t>
      </w:r>
      <w:r w:rsidRPr="00CB0B61">
        <w:t>These reports are of interest and applicability to a broad audience in the National Park Service and others in natural resource management, including scientists, conservation and environmental constituencies, and the public.</w:t>
      </w:r>
    </w:p>
    <w:p w14:paraId="718F369F" w14:textId="77777777" w:rsidR="00C70F28" w:rsidRPr="009061C2" w:rsidRDefault="00982973" w:rsidP="009061C2">
      <w:pPr>
        <w:pStyle w:val="nrpsNormal"/>
      </w:pPr>
      <w:r w:rsidRPr="009061C2">
        <w:t>The Natural Resource Report Series is used to disseminate comprehensive information and analysis about natural resources and related topics concerning lands managed by the National Park Service. The series supports the advancement of science, informed decision-making, and the achievement of the National Park Service mission. The series also provides a forum for presenting more lengthy results that may not be accepted by publications with page limitations.</w:t>
      </w:r>
      <w:r w:rsidR="00C70F28" w:rsidRPr="009061C2">
        <w:t xml:space="preserve"> </w:t>
      </w:r>
    </w:p>
    <w:p w14:paraId="1E2F6022" w14:textId="77777777" w:rsidR="0089242E" w:rsidRDefault="00144D76" w:rsidP="00D36A4F">
      <w:pPr>
        <w:pStyle w:val="nrpsNormal"/>
      </w:pPr>
      <w:r w:rsidRPr="00DD7A2A">
        <w:rPr>
          <w:szCs w:val="24"/>
        </w:rPr>
        <w:t>All manuscripts</w:t>
      </w:r>
      <w:r w:rsidRPr="00144D76">
        <w:t xml:space="preserve"> in the series receive the appropriate level of peer review to ensure that the information is scientifically credible, technically accurate, appropriately written for the intended audience, and designed and published in a professional manner. </w:t>
      </w:r>
    </w:p>
    <w:p w14:paraId="1A87C142" w14:textId="77777777" w:rsidR="00BD42E0" w:rsidRPr="001F583E" w:rsidRDefault="00841E3C" w:rsidP="00D36A4F">
      <w:pPr>
        <w:pStyle w:val="nrpsNormal"/>
        <w:rPr>
          <w:b/>
          <w:color w:val="E36C0A" w:themeColor="accent6" w:themeShade="BF"/>
        </w:rPr>
      </w:pPr>
      <w:r w:rsidRPr="00841E3C">
        <w:rPr>
          <w:b/>
          <w:color w:val="E36C0A" w:themeColor="accent6" w:themeShade="BF"/>
        </w:rPr>
        <w:t xml:space="preserve">You must </w:t>
      </w:r>
      <w:r>
        <w:rPr>
          <w:b/>
          <w:color w:val="E36C0A" w:themeColor="accent6" w:themeShade="BF"/>
        </w:rPr>
        <w:t xml:space="preserve">add a peer review statement here that has been approved by the Peer Review Manger of the report </w:t>
      </w:r>
      <w:r w:rsidRPr="001F583E">
        <w:rPr>
          <w:b/>
          <w:color w:val="E36C0A" w:themeColor="accent6" w:themeShade="BF"/>
        </w:rPr>
        <w:t>(</w:t>
      </w:r>
      <w:hyperlink r:id="rId14" w:anchor="PageiiPeerReview" w:history="1">
        <w:r w:rsidRPr="00E74492">
          <w:rPr>
            <w:rStyle w:val="Hyperlink"/>
            <w14:textFill>
              <w14:solidFill>
                <w14:srgbClr w14:val="0000FF">
                  <w14:lumMod w14:val="75000"/>
                </w14:srgbClr>
              </w14:solidFill>
            </w14:textFill>
          </w:rPr>
          <w:t>Rules/Guidance</w:t>
        </w:r>
        <w:r w:rsidR="00CB5594" w:rsidRPr="00E74492">
          <w:rPr>
            <w:rStyle w:val="Hyperlink"/>
            <w14:textFill>
              <w14:solidFill>
                <w14:srgbClr w14:val="0000FF">
                  <w14:lumMod w14:val="75000"/>
                </w14:srgbClr>
              </w14:solidFill>
            </w14:textFill>
          </w:rPr>
          <w:t xml:space="preserve"> &amp; Examples You Can Use</w:t>
        </w:r>
      </w:hyperlink>
      <w:r w:rsidRPr="001F583E">
        <w:rPr>
          <w:b/>
          <w:color w:val="E36C0A" w:themeColor="accent6" w:themeShade="BF"/>
        </w:rPr>
        <w:t>).</w:t>
      </w:r>
    </w:p>
    <w:p w14:paraId="650DD0B3" w14:textId="77777777" w:rsidR="00144D76" w:rsidRPr="001F203A" w:rsidRDefault="00144D76" w:rsidP="000A0F92">
      <w:pPr>
        <w:pStyle w:val="nrpsNormal"/>
      </w:pPr>
      <w:r w:rsidRPr="001F203A">
        <w:t xml:space="preserve">Views, statements, findings, conclusions, recommendations, and data in this report do not necessarily reflect views and policies of the National Park Service, U.S. Department of the Interior. Mention of trade names or commercial products does not constitute endorsement or recommendation for use by the </w:t>
      </w:r>
      <w:r w:rsidR="00334B4A">
        <w:t>U.S. Government</w:t>
      </w:r>
      <w:r w:rsidRPr="001F203A">
        <w:t>.</w:t>
      </w:r>
      <w:r w:rsidR="008327EB" w:rsidRPr="008327EB">
        <w:rPr>
          <w:noProof/>
        </w:rPr>
        <w:t xml:space="preserve"> </w:t>
      </w:r>
    </w:p>
    <w:p w14:paraId="5E0C470E" w14:textId="77777777" w:rsidR="008309B4" w:rsidRDefault="00CF397E" w:rsidP="00FC4B36">
      <w:pPr>
        <w:pStyle w:val="nrpsNormal"/>
        <w:rPr>
          <w:rStyle w:val="nrpsInstructionsChar"/>
          <w:rFonts w:ascii="Times New Roman" w:hAnsi="Times New Roman"/>
          <w:b/>
          <w:color w:val="000000" w:themeColor="text1"/>
          <w:sz w:val="23"/>
        </w:rPr>
      </w:pPr>
      <w:r w:rsidRPr="00D525E9">
        <w:t xml:space="preserve">This report is available </w:t>
      </w:r>
      <w:r w:rsidR="006C187F">
        <w:t xml:space="preserve">in digital format </w:t>
      </w:r>
      <w:r w:rsidRPr="00D525E9">
        <w:t>from</w:t>
      </w:r>
      <w:r w:rsidRPr="007A365A">
        <w:rPr>
          <w:sz w:val="22"/>
          <w:szCs w:val="22"/>
        </w:rPr>
        <w:t xml:space="preserve"> </w:t>
      </w:r>
      <w:r w:rsidR="008309B4" w:rsidRPr="009156FF">
        <w:rPr>
          <w:rStyle w:val="nrpsInstructionsChar"/>
          <w:rFonts w:ascii="Times New Roman" w:hAnsi="Times New Roman"/>
          <w:sz w:val="23"/>
          <w:szCs w:val="23"/>
        </w:rPr>
        <w:t>Your_Office_Name</w:t>
      </w:r>
      <w:r w:rsidR="008309B4" w:rsidRPr="009156FF">
        <w:rPr>
          <w:rStyle w:val="nrpsInstructionsChar"/>
          <w:rFonts w:ascii="Times New Roman" w:hAnsi="Times New Roman"/>
          <w:i/>
          <w:sz w:val="23"/>
          <w:szCs w:val="23"/>
        </w:rPr>
        <w:t xml:space="preserve"> </w:t>
      </w:r>
      <w:r w:rsidR="008309B4" w:rsidRPr="008309B4">
        <w:t>website (</w:t>
      </w:r>
      <w:r w:rsidR="008309B4" w:rsidRPr="009156FF">
        <w:rPr>
          <w:rStyle w:val="nrpsInstructionsChar"/>
          <w:rFonts w:ascii="Times New Roman" w:hAnsi="Times New Roman"/>
          <w:sz w:val="23"/>
          <w:szCs w:val="23"/>
        </w:rPr>
        <w:t>http://</w:t>
      </w:r>
      <w:r w:rsidR="00AE733B">
        <w:rPr>
          <w:rStyle w:val="nrpsInstructionsChar"/>
          <w:rFonts w:ascii="Times New Roman" w:hAnsi="Times New Roman"/>
          <w:sz w:val="23"/>
          <w:szCs w:val="23"/>
        </w:rPr>
        <w:t>...</w:t>
      </w:r>
      <w:r w:rsidR="008309B4" w:rsidRPr="008309B4">
        <w:t xml:space="preserve">), </w:t>
      </w:r>
      <w:r w:rsidR="001316B0" w:rsidRPr="008309B4">
        <w:t>a</w:t>
      </w:r>
      <w:r w:rsidR="001316B0">
        <w:t xml:space="preserve">nd </w:t>
      </w:r>
      <w:r>
        <w:t xml:space="preserve">the Natural Resource Publications Management website </w:t>
      </w:r>
      <w:hyperlink r:id="rId15" w:history="1">
        <w:r w:rsidRPr="00BF2828">
          <w:rPr>
            <w:rStyle w:val="Hyperlink"/>
          </w:rPr>
          <w:t>(</w:t>
        </w:r>
        <w:r w:rsidR="006E73AD" w:rsidRPr="00BF2828">
          <w:rPr>
            <w:rStyle w:val="Hyperlink"/>
          </w:rPr>
          <w:t>http://www.nature.nps.gov/publications/nrpm/</w:t>
        </w:r>
      </w:hyperlink>
      <w:r w:rsidR="00865EF0">
        <w:t>)</w:t>
      </w:r>
      <w:r w:rsidR="004A4F1C">
        <w:t xml:space="preserve">. </w:t>
      </w:r>
      <w:r w:rsidR="004A4F1C" w:rsidRPr="004A4F1C">
        <w:t xml:space="preserve">To receive this report in a format optimized for screen readers, please email </w:t>
      </w:r>
      <w:hyperlink r:id="rId16" w:history="1">
        <w:r w:rsidR="004A4F1C" w:rsidRPr="0055219A">
          <w:rPr>
            <w:rStyle w:val="Hyperlink"/>
          </w:rPr>
          <w:t>irma@nps.gov</w:t>
        </w:r>
      </w:hyperlink>
      <w:r w:rsidR="004A4F1C">
        <w:rPr>
          <w:rStyle w:val="nrpsInstructionsChar"/>
          <w:rFonts w:ascii="Times New Roman" w:hAnsi="Times New Roman"/>
          <w:b/>
          <w:color w:val="000000" w:themeColor="text1"/>
          <w:sz w:val="23"/>
        </w:rPr>
        <w:t>.</w:t>
      </w:r>
    </w:p>
    <w:p w14:paraId="180ED0BC" w14:textId="77777777" w:rsidR="001F203A" w:rsidRDefault="008309B4" w:rsidP="00FC4B36">
      <w:pPr>
        <w:pStyle w:val="nrpsNormal"/>
      </w:pPr>
      <w:r>
        <w:t xml:space="preserve"> </w:t>
      </w:r>
      <w:r w:rsidR="00E0698C">
        <w:t>Please cite this publication as:</w:t>
      </w:r>
    </w:p>
    <w:p w14:paraId="0B6A7E50" w14:textId="77777777" w:rsidR="00E503DB" w:rsidRDefault="001316B0" w:rsidP="00FC4B36">
      <w:pPr>
        <w:pStyle w:val="nrpsNormal"/>
        <w:rPr>
          <w:noProof/>
          <w:color w:val="E36C0A" w:themeColor="accent6" w:themeShade="BF"/>
        </w:rPr>
      </w:pPr>
      <w:r w:rsidRPr="00E511EC">
        <w:rPr>
          <w:highlight w:val="yellow"/>
        </w:rPr>
        <w:t>Lastname, A.</w:t>
      </w:r>
      <w:r w:rsidR="00561DFC" w:rsidRPr="00E511EC">
        <w:rPr>
          <w:highlight w:val="yellow"/>
        </w:rPr>
        <w:t xml:space="preserve"> B.</w:t>
      </w:r>
      <w:r w:rsidRPr="00E511EC">
        <w:rPr>
          <w:highlight w:val="yellow"/>
        </w:rPr>
        <w:t>, C. Lastname, and D.</w:t>
      </w:r>
      <w:r w:rsidR="00561DFC" w:rsidRPr="00E511EC">
        <w:rPr>
          <w:highlight w:val="yellow"/>
        </w:rPr>
        <w:t xml:space="preserve"> E.</w:t>
      </w:r>
      <w:r w:rsidRPr="00E511EC">
        <w:rPr>
          <w:highlight w:val="yellow"/>
        </w:rPr>
        <w:t xml:space="preserve"> Lastname. 20XX. Full t</w:t>
      </w:r>
      <w:r w:rsidR="00EF7AA4" w:rsidRPr="00E511EC">
        <w:rPr>
          <w:highlight w:val="yellow"/>
        </w:rPr>
        <w:t>itle of report in sentence case:</w:t>
      </w:r>
      <w:r w:rsidRPr="00E511EC">
        <w:rPr>
          <w:highlight w:val="yellow"/>
        </w:rPr>
        <w:t xml:space="preserve"> </w:t>
      </w:r>
      <w:r w:rsidR="00EF7AA4" w:rsidRPr="00E511EC">
        <w:rPr>
          <w:highlight w:val="yellow"/>
        </w:rPr>
        <w:t>I</w:t>
      </w:r>
      <w:r w:rsidRPr="00E511EC">
        <w:rPr>
          <w:highlight w:val="yellow"/>
        </w:rPr>
        <w:t>ncluding subtitle. Natural Resource Report NPS/XXXX/NR</w:t>
      </w:r>
      <w:r w:rsidR="003D0099" w:rsidRPr="00E511EC">
        <w:rPr>
          <w:highlight w:val="yellow"/>
        </w:rPr>
        <w:t>R</w:t>
      </w:r>
      <w:r w:rsidRPr="00E511EC">
        <w:rPr>
          <w:highlight w:val="yellow"/>
        </w:rPr>
        <w:t>—20</w:t>
      </w:r>
      <w:r w:rsidR="00FE6DA1" w:rsidRPr="00E511EC">
        <w:rPr>
          <w:highlight w:val="yellow"/>
        </w:rPr>
        <w:t>14</w:t>
      </w:r>
      <w:r w:rsidRPr="00E511EC">
        <w:rPr>
          <w:highlight w:val="yellow"/>
        </w:rPr>
        <w:t>/XXX. National Park Service, Fort Collins, Colorado.</w:t>
      </w:r>
      <w:r w:rsidR="00741897" w:rsidRPr="00E511EC">
        <w:rPr>
          <w:noProof/>
          <w:highlight w:val="yellow"/>
        </w:rPr>
        <w:t xml:space="preserve"> </w:t>
      </w:r>
      <w:r w:rsidR="00BB615B" w:rsidRPr="00E511EC">
        <w:rPr>
          <w:noProof/>
          <w:color w:val="E36C0A" w:themeColor="accent6" w:themeShade="BF"/>
          <w:highlight w:val="yellow"/>
        </w:rPr>
        <w:t>(</w:t>
      </w:r>
      <w:hyperlink r:id="rId17" w:anchor="PageiiCitation" w:history="1">
        <w:r w:rsidR="00BB615B" w:rsidRPr="00E511EC">
          <w:rPr>
            <w:rStyle w:val="Hyperlink"/>
            <w:noProof/>
            <w:highlight w:val="yellow"/>
            <w14:textFill>
              <w14:solidFill>
                <w14:srgbClr w14:val="0000FF">
                  <w14:lumMod w14:val="75000"/>
                </w14:srgbClr>
              </w14:solidFill>
            </w14:textFill>
          </w:rPr>
          <w:t>Rules/Guidance</w:t>
        </w:r>
      </w:hyperlink>
      <w:r w:rsidR="00BB615B" w:rsidRPr="00E511EC">
        <w:rPr>
          <w:noProof/>
          <w:color w:val="E36C0A" w:themeColor="accent6" w:themeShade="BF"/>
          <w:highlight w:val="yellow"/>
        </w:rPr>
        <w:t>)</w:t>
      </w:r>
    </w:p>
    <w:p w14:paraId="0F7C7784" w14:textId="77777777" w:rsidR="0059413E" w:rsidRDefault="00EF3AA4" w:rsidP="0059413E">
      <w:pPr>
        <w:pStyle w:val="nrpsNormal"/>
        <w:rPr>
          <w:noProof/>
        </w:rPr>
      </w:pPr>
      <w:r w:rsidRPr="002345F9">
        <w:rPr>
          <w:noProof/>
        </w:rPr>
        <mc:AlternateContent>
          <mc:Choice Requires="wps">
            <w:drawing>
              <wp:anchor distT="0" distB="0" distL="114300" distR="114300" simplePos="0" relativeHeight="252079616" behindDoc="0" locked="0" layoutInCell="1" allowOverlap="1" wp14:anchorId="1F60916D" wp14:editId="56B7B519">
                <wp:simplePos x="0" y="0"/>
                <wp:positionH relativeFrom="margin">
                  <wp:align>left</wp:align>
                </wp:positionH>
                <wp:positionV relativeFrom="margin">
                  <wp:align>bottom</wp:align>
                </wp:positionV>
                <wp:extent cx="5943600" cy="266700"/>
                <wp:effectExtent l="0" t="0" r="0" b="0"/>
                <wp:wrapNone/>
                <wp:docPr id="17"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005E06" w14:textId="77777777" w:rsidR="007D3816" w:rsidRPr="008E771C" w:rsidRDefault="007D3816" w:rsidP="00EF3AA4">
                            <w:pPr>
                              <w:pStyle w:val="nrpsNormalsingleline"/>
                            </w:pPr>
                            <w:r>
                              <w:t xml:space="preserve">NPS </w:t>
                            </w:r>
                            <w:r w:rsidRPr="00D171A7">
                              <w:t>XXX</w:t>
                            </w:r>
                            <w:r>
                              <w:t>XXX,</w:t>
                            </w:r>
                            <w:r w:rsidRPr="00D171A7">
                              <w:t xml:space="preserve"> </w:t>
                            </w:r>
                            <w:r>
                              <w:t>Month</w:t>
                            </w:r>
                            <w:r w:rsidRPr="00D171A7">
                              <w:t xml:space="preserve"> </w:t>
                            </w:r>
                            <w:r>
                              <w:t xml:space="preserve">201X </w:t>
                            </w:r>
                            <w:r w:rsidRPr="00BB615B">
                              <w:rPr>
                                <w:color w:val="E36C0A" w:themeColor="accent6" w:themeShade="BF"/>
                              </w:rPr>
                              <w:t xml:space="preserve">(The </w:t>
                            </w:r>
                            <w:r>
                              <w:rPr>
                                <w:color w:val="E36C0A" w:themeColor="accent6" w:themeShade="BF"/>
                              </w:rPr>
                              <w:t>Fort Collins Support</w:t>
                            </w:r>
                            <w:r w:rsidRPr="00BB615B">
                              <w:rPr>
                                <w:color w:val="E36C0A" w:themeColor="accent6" w:themeShade="BF"/>
                              </w:rPr>
                              <w:t xml:space="preserve"> </w:t>
                            </w:r>
                            <w:r>
                              <w:rPr>
                                <w:color w:val="E36C0A" w:themeColor="accent6" w:themeShade="BF"/>
                              </w:rPr>
                              <w:t>O</w:t>
                            </w:r>
                            <w:r w:rsidRPr="00BB615B">
                              <w:rPr>
                                <w:color w:val="E36C0A" w:themeColor="accent6" w:themeShade="BF"/>
                              </w:rPr>
                              <w:t xml:space="preserve">ffice will </w:t>
                            </w:r>
                            <w:r>
                              <w:rPr>
                                <w:color w:val="E36C0A" w:themeColor="accent6" w:themeShade="BF"/>
                              </w:rPr>
                              <w:t>fill out this line for you</w:t>
                            </w:r>
                            <w:r w:rsidRPr="00BB615B">
                              <w:rPr>
                                <w:color w:val="E36C0A" w:themeColor="accent6" w:themeShade="BF"/>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60916D" id="Text Box 35" o:spid="_x0000_s1028" type="#_x0000_t202" style="position:absolute;margin-left:0;margin-top:0;width:468pt;height:21pt;z-index:25207961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tewIAAAg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" stroked="f">
                <v:textbox style="mso-fit-shape-to-text:t" inset="0,0,0,0">
                  <w:txbxContent>
                    <w:p w14:paraId="3E005E06" w14:textId="77777777" w:rsidR="007D3816" w:rsidRPr="008E771C" w:rsidRDefault="007D3816" w:rsidP="00EF3AA4">
                      <w:pPr>
                        <w:pStyle w:val="nrpsNormalsingleline"/>
                      </w:pPr>
                      <w:r>
                        <w:t xml:space="preserve">NPS </w:t>
                      </w:r>
                      <w:r w:rsidRPr="00D171A7">
                        <w:t>XXX</w:t>
                      </w:r>
                      <w:r>
                        <w:t>XXX,</w:t>
                      </w:r>
                      <w:r w:rsidRPr="00D171A7">
                        <w:t xml:space="preserve"> </w:t>
                      </w:r>
                      <w:r>
                        <w:t>Month</w:t>
                      </w:r>
                      <w:r w:rsidRPr="00D171A7">
                        <w:t xml:space="preserve"> </w:t>
                      </w:r>
                      <w:r>
                        <w:t xml:space="preserve">201X </w:t>
                      </w:r>
                      <w:r w:rsidRPr="00BB615B">
                        <w:rPr>
                          <w:color w:val="E36C0A" w:themeColor="accent6" w:themeShade="BF"/>
                        </w:rPr>
                        <w:t xml:space="preserve">(The </w:t>
                      </w:r>
                      <w:r>
                        <w:rPr>
                          <w:color w:val="E36C0A" w:themeColor="accent6" w:themeShade="BF"/>
                        </w:rPr>
                        <w:t>Fort Collins Support</w:t>
                      </w:r>
                      <w:r w:rsidRPr="00BB615B">
                        <w:rPr>
                          <w:color w:val="E36C0A" w:themeColor="accent6" w:themeShade="BF"/>
                        </w:rPr>
                        <w:t xml:space="preserve"> </w:t>
                      </w:r>
                      <w:r>
                        <w:rPr>
                          <w:color w:val="E36C0A" w:themeColor="accent6" w:themeShade="BF"/>
                        </w:rPr>
                        <w:t>O</w:t>
                      </w:r>
                      <w:r w:rsidRPr="00BB615B">
                        <w:rPr>
                          <w:color w:val="E36C0A" w:themeColor="accent6" w:themeShade="BF"/>
                        </w:rPr>
                        <w:t xml:space="preserve">ffice will </w:t>
                      </w:r>
                      <w:r>
                        <w:rPr>
                          <w:color w:val="E36C0A" w:themeColor="accent6" w:themeShade="BF"/>
                        </w:rPr>
                        <w:t>fill out this line for you</w:t>
                      </w:r>
                      <w:r w:rsidRPr="00BB615B">
                        <w:rPr>
                          <w:color w:val="E36C0A" w:themeColor="accent6" w:themeShade="BF"/>
                        </w:rPr>
                        <w:t>)</w:t>
                      </w:r>
                    </w:p>
                  </w:txbxContent>
                </v:textbox>
                <w10:wrap anchorx="margin" anchory="margin"/>
              </v:shape>
            </w:pict>
          </mc:Fallback>
        </mc:AlternateContent>
      </w:r>
      <w:r w:rsidR="0059413E">
        <w:rPr>
          <w:noProof/>
        </w:rPr>
        <w:br w:type="page"/>
      </w:r>
    </w:p>
    <w:p w14:paraId="3501BC20" w14:textId="77777777" w:rsidR="00900CD4" w:rsidRPr="00900CD4" w:rsidRDefault="00F62D89" w:rsidP="00900CD4">
      <w:pPr>
        <w:pStyle w:val="nrpsContents"/>
        <w:rPr>
          <w:color w:val="E36C0A" w:themeColor="accent6" w:themeShade="BF"/>
        </w:rPr>
      </w:pPr>
      <w:bookmarkStart w:id="4" w:name="Contents"/>
      <w:bookmarkEnd w:id="4"/>
      <w:r w:rsidRPr="00100743">
        <w:lastRenderedPageBreak/>
        <w:t xml:space="preserve">Contents </w:t>
      </w:r>
    </w:p>
    <w:p w14:paraId="1E9AE1CE" w14:textId="77777777" w:rsidR="00F62D89" w:rsidRPr="00015E4B" w:rsidRDefault="00F62D89" w:rsidP="00C47310">
      <w:pPr>
        <w:pStyle w:val="PageRight"/>
      </w:pPr>
      <w:r>
        <w:t>Page</w:t>
      </w:r>
    </w:p>
    <w:p w14:paraId="36D56EEF" w14:textId="77777777" w:rsidR="00344CBE" w:rsidRDefault="0039492A">
      <w:pPr>
        <w:pStyle w:val="TOC1"/>
        <w:tabs>
          <w:tab w:val="right" w:leader="dot" w:pos="9350"/>
        </w:tabs>
        <w:rPr>
          <w:rFonts w:asciiTheme="minorHAnsi" w:eastAsiaTheme="minorEastAsia" w:hAnsiTheme="minorHAnsi" w:cstheme="minorBidi"/>
          <w:color w:val="auto"/>
          <w:sz w:val="22"/>
          <w:szCs w:val="22"/>
        </w:rPr>
      </w:pPr>
      <w:r>
        <w:rPr>
          <w:i/>
        </w:rPr>
        <w:fldChar w:fldCharType="begin"/>
      </w:r>
      <w:r>
        <w:rPr>
          <w:i/>
        </w:rPr>
        <w:instrText xml:space="preserve"> TOC \h \z \t "nrps Heading 1,1,nrps Heading 3,3,nrps Heading 2,2" </w:instrText>
      </w:r>
      <w:r>
        <w:rPr>
          <w:i/>
        </w:rPr>
        <w:fldChar w:fldCharType="separate"/>
      </w:r>
      <w:hyperlink w:anchor="_Toc469494731" w:history="1">
        <w:r w:rsidR="00213C03">
          <w:rPr>
            <w:rStyle w:val="Hyperlink"/>
          </w:rPr>
          <w:t xml:space="preserve">Figures </w:t>
        </w:r>
        <w:r w:rsidR="00344CBE">
          <w:rPr>
            <w:webHidden/>
          </w:rPr>
          <w:tab/>
        </w:r>
        <w:r w:rsidR="00344CBE">
          <w:rPr>
            <w:webHidden/>
          </w:rPr>
          <w:fldChar w:fldCharType="begin"/>
        </w:r>
        <w:r w:rsidR="00344CBE">
          <w:rPr>
            <w:webHidden/>
          </w:rPr>
          <w:instrText xml:space="preserve"> PAGEREF _Toc469494731 \h </w:instrText>
        </w:r>
        <w:r w:rsidR="00344CBE">
          <w:rPr>
            <w:webHidden/>
          </w:rPr>
        </w:r>
        <w:r w:rsidR="00344CBE">
          <w:rPr>
            <w:webHidden/>
          </w:rPr>
          <w:fldChar w:fldCharType="separate"/>
        </w:r>
        <w:r w:rsidR="00396943">
          <w:rPr>
            <w:webHidden/>
          </w:rPr>
          <w:t>iv</w:t>
        </w:r>
        <w:r w:rsidR="00344CBE">
          <w:rPr>
            <w:webHidden/>
          </w:rPr>
          <w:fldChar w:fldCharType="end"/>
        </w:r>
      </w:hyperlink>
    </w:p>
    <w:p w14:paraId="350D8B29"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2" w:history="1">
        <w:r w:rsidR="00213C03">
          <w:rPr>
            <w:rStyle w:val="Hyperlink"/>
          </w:rPr>
          <w:t>Tables</w:t>
        </w:r>
        <w:r w:rsidR="00344CBE">
          <w:rPr>
            <w:webHidden/>
          </w:rPr>
          <w:tab/>
        </w:r>
        <w:r w:rsidR="00344CBE">
          <w:rPr>
            <w:webHidden/>
          </w:rPr>
          <w:fldChar w:fldCharType="begin"/>
        </w:r>
        <w:r w:rsidR="00344CBE">
          <w:rPr>
            <w:webHidden/>
          </w:rPr>
          <w:instrText xml:space="preserve"> PAGEREF _Toc469494732 \h </w:instrText>
        </w:r>
        <w:r w:rsidR="00344CBE">
          <w:rPr>
            <w:webHidden/>
          </w:rPr>
        </w:r>
        <w:r w:rsidR="00344CBE">
          <w:rPr>
            <w:webHidden/>
          </w:rPr>
          <w:fldChar w:fldCharType="separate"/>
        </w:r>
        <w:r w:rsidR="00396943">
          <w:rPr>
            <w:webHidden/>
          </w:rPr>
          <w:t>v</w:t>
        </w:r>
        <w:r w:rsidR="00344CBE">
          <w:rPr>
            <w:webHidden/>
          </w:rPr>
          <w:fldChar w:fldCharType="end"/>
        </w:r>
      </w:hyperlink>
    </w:p>
    <w:p w14:paraId="63A0708B"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3" w:history="1">
        <w:r w:rsidR="00344CBE" w:rsidRPr="009217B5">
          <w:rPr>
            <w:rStyle w:val="Hyperlink"/>
          </w:rPr>
          <w:t>Ap</w:t>
        </w:r>
        <w:r w:rsidR="007958DD">
          <w:rPr>
            <w:rStyle w:val="Hyperlink"/>
          </w:rPr>
          <w:t>pendices</w:t>
        </w:r>
        <w:r w:rsidR="00213C03">
          <w:rPr>
            <w:rStyle w:val="Hyperlink"/>
          </w:rPr>
          <w:t xml:space="preserve"> </w:t>
        </w:r>
        <w:r w:rsidR="00344CBE">
          <w:rPr>
            <w:webHidden/>
          </w:rPr>
          <w:tab/>
        </w:r>
        <w:r w:rsidR="00344CBE">
          <w:rPr>
            <w:webHidden/>
          </w:rPr>
          <w:fldChar w:fldCharType="begin"/>
        </w:r>
        <w:r w:rsidR="00344CBE">
          <w:rPr>
            <w:webHidden/>
          </w:rPr>
          <w:instrText xml:space="preserve"> PAGEREF _Toc469494733 \h </w:instrText>
        </w:r>
        <w:r w:rsidR="00344CBE">
          <w:rPr>
            <w:webHidden/>
          </w:rPr>
        </w:r>
        <w:r w:rsidR="00344CBE">
          <w:rPr>
            <w:webHidden/>
          </w:rPr>
          <w:fldChar w:fldCharType="separate"/>
        </w:r>
        <w:r w:rsidR="00396943">
          <w:rPr>
            <w:webHidden/>
          </w:rPr>
          <w:t>v</w:t>
        </w:r>
        <w:r w:rsidR="00344CBE">
          <w:rPr>
            <w:webHidden/>
          </w:rPr>
          <w:fldChar w:fldCharType="end"/>
        </w:r>
      </w:hyperlink>
    </w:p>
    <w:p w14:paraId="1D0A7DBC"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5" w:history="1">
        <w:r w:rsidR="007958DD">
          <w:rPr>
            <w:rStyle w:val="Hyperlink"/>
          </w:rPr>
          <w:t>Abstract</w:t>
        </w:r>
        <w:r w:rsidR="00344CBE">
          <w:rPr>
            <w:webHidden/>
          </w:rPr>
          <w:tab/>
        </w:r>
        <w:r w:rsidR="00344CBE">
          <w:rPr>
            <w:webHidden/>
          </w:rPr>
          <w:fldChar w:fldCharType="begin"/>
        </w:r>
        <w:r w:rsidR="00344CBE">
          <w:rPr>
            <w:webHidden/>
          </w:rPr>
          <w:instrText xml:space="preserve"> PAGEREF _Toc469494735 \h </w:instrText>
        </w:r>
        <w:r w:rsidR="00344CBE">
          <w:rPr>
            <w:webHidden/>
          </w:rPr>
        </w:r>
        <w:r w:rsidR="00344CBE">
          <w:rPr>
            <w:webHidden/>
          </w:rPr>
          <w:fldChar w:fldCharType="separate"/>
        </w:r>
        <w:r w:rsidR="00396943">
          <w:rPr>
            <w:webHidden/>
          </w:rPr>
          <w:t>vi</w:t>
        </w:r>
        <w:r w:rsidR="00344CBE">
          <w:rPr>
            <w:webHidden/>
          </w:rPr>
          <w:fldChar w:fldCharType="end"/>
        </w:r>
      </w:hyperlink>
    </w:p>
    <w:p w14:paraId="368644BA"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6" w:history="1">
        <w:r w:rsidR="00344CBE" w:rsidRPr="009217B5">
          <w:rPr>
            <w:rStyle w:val="Hyperlink"/>
          </w:rPr>
          <w:t>Acknowl</w:t>
        </w:r>
        <w:r w:rsidR="00213C03">
          <w:rPr>
            <w:rStyle w:val="Hyperlink"/>
          </w:rPr>
          <w:t>edgments</w:t>
        </w:r>
        <w:r w:rsidR="00344CBE">
          <w:rPr>
            <w:webHidden/>
          </w:rPr>
          <w:tab/>
        </w:r>
        <w:r w:rsidR="00344CBE">
          <w:rPr>
            <w:webHidden/>
          </w:rPr>
          <w:fldChar w:fldCharType="begin"/>
        </w:r>
        <w:r w:rsidR="00344CBE">
          <w:rPr>
            <w:webHidden/>
          </w:rPr>
          <w:instrText xml:space="preserve"> PAGEREF _Toc469494736 \h </w:instrText>
        </w:r>
        <w:r w:rsidR="00344CBE">
          <w:rPr>
            <w:webHidden/>
          </w:rPr>
        </w:r>
        <w:r w:rsidR="00344CBE">
          <w:rPr>
            <w:webHidden/>
          </w:rPr>
          <w:fldChar w:fldCharType="separate"/>
        </w:r>
        <w:r w:rsidR="00903FFE">
          <w:rPr>
            <w:webHidden/>
          </w:rPr>
          <w:t>v</w:t>
        </w:r>
        <w:r w:rsidR="00396943">
          <w:rPr>
            <w:webHidden/>
          </w:rPr>
          <w:t>i</w:t>
        </w:r>
        <w:r w:rsidR="00344CBE">
          <w:rPr>
            <w:webHidden/>
          </w:rPr>
          <w:fldChar w:fldCharType="end"/>
        </w:r>
      </w:hyperlink>
    </w:p>
    <w:p w14:paraId="58076C95"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8" w:history="1">
        <w:r w:rsidR="00344CBE" w:rsidRPr="009217B5">
          <w:rPr>
            <w:rStyle w:val="Hyperlink"/>
          </w:rPr>
          <w:t>Introduction</w:t>
        </w:r>
        <w:r w:rsidR="00344CBE">
          <w:rPr>
            <w:webHidden/>
          </w:rPr>
          <w:tab/>
        </w:r>
        <w:r w:rsidR="00344CBE">
          <w:rPr>
            <w:webHidden/>
          </w:rPr>
          <w:fldChar w:fldCharType="begin"/>
        </w:r>
        <w:r w:rsidR="00344CBE">
          <w:rPr>
            <w:webHidden/>
          </w:rPr>
          <w:instrText xml:space="preserve"> PAGEREF _Toc469494738 \h </w:instrText>
        </w:r>
        <w:r w:rsidR="00344CBE">
          <w:rPr>
            <w:webHidden/>
          </w:rPr>
        </w:r>
        <w:r w:rsidR="00344CBE">
          <w:rPr>
            <w:webHidden/>
          </w:rPr>
          <w:fldChar w:fldCharType="separate"/>
        </w:r>
        <w:r w:rsidR="00396943">
          <w:rPr>
            <w:webHidden/>
          </w:rPr>
          <w:t>1</w:t>
        </w:r>
        <w:r w:rsidR="00344CBE">
          <w:rPr>
            <w:webHidden/>
          </w:rPr>
          <w:fldChar w:fldCharType="end"/>
        </w:r>
      </w:hyperlink>
    </w:p>
    <w:p w14:paraId="2FDD883E"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39" w:history="1">
        <w:r w:rsidR="00344CBE" w:rsidRPr="009217B5">
          <w:rPr>
            <w:rStyle w:val="Hyperlink"/>
          </w:rPr>
          <w:t>Methods</w:t>
        </w:r>
        <w:r w:rsidR="00344CBE">
          <w:rPr>
            <w:webHidden/>
          </w:rPr>
          <w:tab/>
        </w:r>
        <w:r w:rsidR="00344CBE">
          <w:rPr>
            <w:webHidden/>
          </w:rPr>
          <w:fldChar w:fldCharType="begin"/>
        </w:r>
        <w:r w:rsidR="00344CBE">
          <w:rPr>
            <w:webHidden/>
          </w:rPr>
          <w:instrText xml:space="preserve"> PAGEREF _Toc469494739 \h </w:instrText>
        </w:r>
        <w:r w:rsidR="00344CBE">
          <w:rPr>
            <w:webHidden/>
          </w:rPr>
        </w:r>
        <w:r w:rsidR="00344CBE">
          <w:rPr>
            <w:webHidden/>
          </w:rPr>
          <w:fldChar w:fldCharType="separate"/>
        </w:r>
        <w:r w:rsidR="00396943">
          <w:rPr>
            <w:webHidden/>
          </w:rPr>
          <w:t>3</w:t>
        </w:r>
        <w:r w:rsidR="00344CBE">
          <w:rPr>
            <w:webHidden/>
          </w:rPr>
          <w:fldChar w:fldCharType="end"/>
        </w:r>
      </w:hyperlink>
    </w:p>
    <w:p w14:paraId="60C06C84" w14:textId="77777777" w:rsidR="00344CBE" w:rsidRDefault="00165179">
      <w:pPr>
        <w:pStyle w:val="TOC2"/>
        <w:rPr>
          <w:rFonts w:asciiTheme="minorHAnsi" w:eastAsiaTheme="minorEastAsia" w:hAnsiTheme="minorHAnsi" w:cstheme="minorBidi"/>
          <w:color w:val="auto"/>
          <w:sz w:val="22"/>
          <w:szCs w:val="22"/>
        </w:rPr>
      </w:pPr>
      <w:hyperlink w:anchor="_Toc469494740" w:history="1">
        <w:r w:rsidR="00344CBE" w:rsidRPr="009217B5">
          <w:rPr>
            <w:rStyle w:val="Hyperlink"/>
          </w:rPr>
          <w:t>Analysis</w:t>
        </w:r>
        <w:r w:rsidR="00344CBE">
          <w:rPr>
            <w:webHidden/>
          </w:rPr>
          <w:tab/>
        </w:r>
        <w:r w:rsidR="00344CBE">
          <w:rPr>
            <w:webHidden/>
          </w:rPr>
          <w:fldChar w:fldCharType="begin"/>
        </w:r>
        <w:r w:rsidR="00344CBE">
          <w:rPr>
            <w:webHidden/>
          </w:rPr>
          <w:instrText xml:space="preserve"> PAGEREF _Toc469494740 \h </w:instrText>
        </w:r>
        <w:r w:rsidR="00344CBE">
          <w:rPr>
            <w:webHidden/>
          </w:rPr>
        </w:r>
        <w:r w:rsidR="00344CBE">
          <w:rPr>
            <w:webHidden/>
          </w:rPr>
          <w:fldChar w:fldCharType="separate"/>
        </w:r>
        <w:r w:rsidR="00396943">
          <w:rPr>
            <w:webHidden/>
          </w:rPr>
          <w:t>5</w:t>
        </w:r>
        <w:r w:rsidR="00344CBE">
          <w:rPr>
            <w:webHidden/>
          </w:rPr>
          <w:fldChar w:fldCharType="end"/>
        </w:r>
      </w:hyperlink>
    </w:p>
    <w:p w14:paraId="510FF46B"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41" w:history="1">
        <w:r w:rsidR="00344CBE" w:rsidRPr="009217B5">
          <w:rPr>
            <w:rStyle w:val="Hyperlink"/>
          </w:rPr>
          <w:t>Results</w:t>
        </w:r>
        <w:r w:rsidR="00344CBE">
          <w:rPr>
            <w:webHidden/>
          </w:rPr>
          <w:tab/>
        </w:r>
        <w:r w:rsidR="00344CBE">
          <w:rPr>
            <w:webHidden/>
          </w:rPr>
          <w:fldChar w:fldCharType="begin"/>
        </w:r>
        <w:r w:rsidR="00344CBE">
          <w:rPr>
            <w:webHidden/>
          </w:rPr>
          <w:instrText xml:space="preserve"> PAGEREF _Toc469494741 \h </w:instrText>
        </w:r>
        <w:r w:rsidR="00344CBE">
          <w:rPr>
            <w:webHidden/>
          </w:rPr>
        </w:r>
        <w:r w:rsidR="00344CBE">
          <w:rPr>
            <w:webHidden/>
          </w:rPr>
          <w:fldChar w:fldCharType="separate"/>
        </w:r>
        <w:r w:rsidR="00396943">
          <w:rPr>
            <w:webHidden/>
          </w:rPr>
          <w:t>6</w:t>
        </w:r>
        <w:r w:rsidR="00344CBE">
          <w:rPr>
            <w:webHidden/>
          </w:rPr>
          <w:fldChar w:fldCharType="end"/>
        </w:r>
      </w:hyperlink>
    </w:p>
    <w:p w14:paraId="6C209F5C" w14:textId="77777777" w:rsidR="00344CBE" w:rsidRDefault="00165179">
      <w:pPr>
        <w:pStyle w:val="TOC2"/>
        <w:rPr>
          <w:rFonts w:asciiTheme="minorHAnsi" w:eastAsiaTheme="minorEastAsia" w:hAnsiTheme="minorHAnsi" w:cstheme="minorBidi"/>
          <w:color w:val="auto"/>
          <w:sz w:val="22"/>
          <w:szCs w:val="22"/>
        </w:rPr>
      </w:pPr>
      <w:hyperlink w:anchor="_Toc469494742" w:history="1">
        <w:r w:rsidR="00344CBE" w:rsidRPr="009217B5">
          <w:rPr>
            <w:rStyle w:val="Hyperlink"/>
          </w:rPr>
          <w:t>Katmai Bay: site with no visitation</w:t>
        </w:r>
        <w:r w:rsidR="00344CBE">
          <w:rPr>
            <w:webHidden/>
          </w:rPr>
          <w:tab/>
        </w:r>
        <w:r w:rsidR="00344CBE">
          <w:rPr>
            <w:webHidden/>
          </w:rPr>
          <w:fldChar w:fldCharType="begin"/>
        </w:r>
        <w:r w:rsidR="00344CBE">
          <w:rPr>
            <w:webHidden/>
          </w:rPr>
          <w:instrText xml:space="preserve"> PAGEREF _Toc469494742 \h </w:instrText>
        </w:r>
        <w:r w:rsidR="00344CBE">
          <w:rPr>
            <w:webHidden/>
          </w:rPr>
        </w:r>
        <w:r w:rsidR="00344CBE">
          <w:rPr>
            <w:webHidden/>
          </w:rPr>
          <w:fldChar w:fldCharType="separate"/>
        </w:r>
        <w:r w:rsidR="00396943">
          <w:rPr>
            <w:webHidden/>
          </w:rPr>
          <w:t>6</w:t>
        </w:r>
        <w:r w:rsidR="00344CBE">
          <w:rPr>
            <w:webHidden/>
          </w:rPr>
          <w:fldChar w:fldCharType="end"/>
        </w:r>
      </w:hyperlink>
    </w:p>
    <w:p w14:paraId="3A8E7B3E" w14:textId="77777777" w:rsidR="00344CBE" w:rsidRDefault="00165179">
      <w:pPr>
        <w:pStyle w:val="TOC3"/>
        <w:rPr>
          <w:rFonts w:asciiTheme="minorHAnsi" w:eastAsiaTheme="minorEastAsia" w:hAnsiTheme="minorHAnsi" w:cstheme="minorBidi"/>
          <w:color w:val="auto"/>
          <w:sz w:val="22"/>
          <w:szCs w:val="22"/>
        </w:rPr>
      </w:pPr>
      <w:hyperlink w:anchor="_Toc469494743" w:history="1">
        <w:r w:rsidR="00344CBE" w:rsidRPr="009217B5">
          <w:rPr>
            <w:rStyle w:val="Hyperlink"/>
          </w:rPr>
          <w:t>Bear numbers</w:t>
        </w:r>
        <w:r w:rsidR="00344CBE">
          <w:rPr>
            <w:webHidden/>
          </w:rPr>
          <w:tab/>
        </w:r>
        <w:r w:rsidR="00344CBE">
          <w:rPr>
            <w:webHidden/>
          </w:rPr>
          <w:fldChar w:fldCharType="begin"/>
        </w:r>
        <w:r w:rsidR="00344CBE">
          <w:rPr>
            <w:webHidden/>
          </w:rPr>
          <w:instrText xml:space="preserve"> PAGEREF _Toc469494743 \h </w:instrText>
        </w:r>
        <w:r w:rsidR="00344CBE">
          <w:rPr>
            <w:webHidden/>
          </w:rPr>
        </w:r>
        <w:r w:rsidR="00344CBE">
          <w:rPr>
            <w:webHidden/>
          </w:rPr>
          <w:fldChar w:fldCharType="separate"/>
        </w:r>
        <w:r w:rsidR="00396943">
          <w:rPr>
            <w:webHidden/>
          </w:rPr>
          <w:t>6</w:t>
        </w:r>
        <w:r w:rsidR="00344CBE">
          <w:rPr>
            <w:webHidden/>
          </w:rPr>
          <w:fldChar w:fldCharType="end"/>
        </w:r>
      </w:hyperlink>
    </w:p>
    <w:p w14:paraId="071AC5E1" w14:textId="77777777" w:rsidR="00344CBE" w:rsidRDefault="00165179">
      <w:pPr>
        <w:pStyle w:val="TOC2"/>
        <w:rPr>
          <w:rFonts w:asciiTheme="minorHAnsi" w:eastAsiaTheme="minorEastAsia" w:hAnsiTheme="minorHAnsi" w:cstheme="minorBidi"/>
          <w:color w:val="auto"/>
          <w:sz w:val="22"/>
          <w:szCs w:val="22"/>
        </w:rPr>
      </w:pPr>
      <w:hyperlink w:anchor="_Toc469494744" w:history="1">
        <w:r w:rsidR="00344CBE" w:rsidRPr="009217B5">
          <w:rPr>
            <w:rStyle w:val="Hyperlink"/>
          </w:rPr>
          <w:t>Swikshak Lagoon: site with some visitation</w:t>
        </w:r>
        <w:r w:rsidR="00344CBE">
          <w:rPr>
            <w:webHidden/>
          </w:rPr>
          <w:tab/>
        </w:r>
        <w:r w:rsidR="00344CBE">
          <w:rPr>
            <w:webHidden/>
          </w:rPr>
          <w:fldChar w:fldCharType="begin"/>
        </w:r>
        <w:r w:rsidR="00344CBE">
          <w:rPr>
            <w:webHidden/>
          </w:rPr>
          <w:instrText xml:space="preserve"> PAGEREF _Toc469494744 \h </w:instrText>
        </w:r>
        <w:r w:rsidR="00344CBE">
          <w:rPr>
            <w:webHidden/>
          </w:rPr>
        </w:r>
        <w:r w:rsidR="00344CBE">
          <w:rPr>
            <w:webHidden/>
          </w:rPr>
          <w:fldChar w:fldCharType="separate"/>
        </w:r>
        <w:r w:rsidR="00396943">
          <w:rPr>
            <w:webHidden/>
          </w:rPr>
          <w:t>7</w:t>
        </w:r>
        <w:r w:rsidR="00344CBE">
          <w:rPr>
            <w:webHidden/>
          </w:rPr>
          <w:fldChar w:fldCharType="end"/>
        </w:r>
      </w:hyperlink>
    </w:p>
    <w:p w14:paraId="2925FFBD" w14:textId="77777777" w:rsidR="00344CBE" w:rsidRDefault="00165179">
      <w:pPr>
        <w:pStyle w:val="TOC3"/>
        <w:rPr>
          <w:rFonts w:asciiTheme="minorHAnsi" w:eastAsiaTheme="minorEastAsia" w:hAnsiTheme="minorHAnsi" w:cstheme="minorBidi"/>
          <w:color w:val="auto"/>
          <w:sz w:val="22"/>
          <w:szCs w:val="22"/>
        </w:rPr>
      </w:pPr>
      <w:hyperlink w:anchor="_Toc469494745" w:history="1">
        <w:r w:rsidR="00344CBE" w:rsidRPr="009217B5">
          <w:rPr>
            <w:rStyle w:val="Hyperlink"/>
          </w:rPr>
          <w:t>Bear numbers</w:t>
        </w:r>
        <w:r w:rsidR="00344CBE">
          <w:rPr>
            <w:webHidden/>
          </w:rPr>
          <w:tab/>
        </w:r>
        <w:r w:rsidR="00344CBE">
          <w:rPr>
            <w:webHidden/>
          </w:rPr>
          <w:fldChar w:fldCharType="begin"/>
        </w:r>
        <w:r w:rsidR="00344CBE">
          <w:rPr>
            <w:webHidden/>
          </w:rPr>
          <w:instrText xml:space="preserve"> PAGEREF _Toc469494745 \h </w:instrText>
        </w:r>
        <w:r w:rsidR="00344CBE">
          <w:rPr>
            <w:webHidden/>
          </w:rPr>
        </w:r>
        <w:r w:rsidR="00344CBE">
          <w:rPr>
            <w:webHidden/>
          </w:rPr>
          <w:fldChar w:fldCharType="separate"/>
        </w:r>
        <w:r w:rsidR="00396943">
          <w:rPr>
            <w:webHidden/>
          </w:rPr>
          <w:t>7</w:t>
        </w:r>
        <w:r w:rsidR="00344CBE">
          <w:rPr>
            <w:webHidden/>
          </w:rPr>
          <w:fldChar w:fldCharType="end"/>
        </w:r>
      </w:hyperlink>
    </w:p>
    <w:p w14:paraId="31D0B593" w14:textId="77777777" w:rsidR="00344CBE" w:rsidRDefault="00165179">
      <w:pPr>
        <w:pStyle w:val="TOC3"/>
        <w:rPr>
          <w:rFonts w:asciiTheme="minorHAnsi" w:eastAsiaTheme="minorEastAsia" w:hAnsiTheme="minorHAnsi" w:cstheme="minorBidi"/>
          <w:color w:val="auto"/>
          <w:sz w:val="22"/>
          <w:szCs w:val="22"/>
        </w:rPr>
      </w:pPr>
      <w:hyperlink w:anchor="_Toc469494746" w:history="1">
        <w:r w:rsidR="00344CBE" w:rsidRPr="009217B5">
          <w:rPr>
            <w:rStyle w:val="Hyperlink"/>
          </w:rPr>
          <w:t>Visitor numbers</w:t>
        </w:r>
        <w:r w:rsidR="00344CBE">
          <w:rPr>
            <w:webHidden/>
          </w:rPr>
          <w:tab/>
        </w:r>
        <w:r w:rsidR="00344CBE">
          <w:rPr>
            <w:webHidden/>
          </w:rPr>
          <w:fldChar w:fldCharType="begin"/>
        </w:r>
        <w:r w:rsidR="00344CBE">
          <w:rPr>
            <w:webHidden/>
          </w:rPr>
          <w:instrText xml:space="preserve"> PAGEREF _Toc469494746 \h </w:instrText>
        </w:r>
        <w:r w:rsidR="00344CBE">
          <w:rPr>
            <w:webHidden/>
          </w:rPr>
        </w:r>
        <w:r w:rsidR="00344CBE">
          <w:rPr>
            <w:webHidden/>
          </w:rPr>
          <w:fldChar w:fldCharType="separate"/>
        </w:r>
        <w:r w:rsidR="00396943">
          <w:rPr>
            <w:webHidden/>
          </w:rPr>
          <w:t>8</w:t>
        </w:r>
        <w:r w:rsidR="00344CBE">
          <w:rPr>
            <w:webHidden/>
          </w:rPr>
          <w:fldChar w:fldCharType="end"/>
        </w:r>
      </w:hyperlink>
    </w:p>
    <w:p w14:paraId="2ED29FEC" w14:textId="77777777" w:rsidR="00344CBE" w:rsidRDefault="00165179">
      <w:pPr>
        <w:pStyle w:val="TOC3"/>
        <w:rPr>
          <w:rFonts w:asciiTheme="minorHAnsi" w:eastAsiaTheme="minorEastAsia" w:hAnsiTheme="minorHAnsi" w:cstheme="minorBidi"/>
          <w:color w:val="auto"/>
          <w:sz w:val="22"/>
          <w:szCs w:val="22"/>
        </w:rPr>
      </w:pPr>
      <w:hyperlink w:anchor="_Toc469494747" w:history="1">
        <w:r w:rsidR="00344CBE" w:rsidRPr="009217B5">
          <w:rPr>
            <w:rStyle w:val="Hyperlink"/>
          </w:rPr>
          <w:t>Bear patterns and visitation effects</w:t>
        </w:r>
        <w:r w:rsidR="00344CBE">
          <w:rPr>
            <w:webHidden/>
          </w:rPr>
          <w:tab/>
        </w:r>
        <w:r w:rsidR="00344CBE">
          <w:rPr>
            <w:webHidden/>
          </w:rPr>
          <w:fldChar w:fldCharType="begin"/>
        </w:r>
        <w:r w:rsidR="00344CBE">
          <w:rPr>
            <w:webHidden/>
          </w:rPr>
          <w:instrText xml:space="preserve"> PAGEREF _Toc469494747 \h </w:instrText>
        </w:r>
        <w:r w:rsidR="00344CBE">
          <w:rPr>
            <w:webHidden/>
          </w:rPr>
        </w:r>
        <w:r w:rsidR="00344CBE">
          <w:rPr>
            <w:webHidden/>
          </w:rPr>
          <w:fldChar w:fldCharType="separate"/>
        </w:r>
        <w:r w:rsidR="00396943">
          <w:rPr>
            <w:webHidden/>
          </w:rPr>
          <w:t>10</w:t>
        </w:r>
        <w:r w:rsidR="00344CBE">
          <w:rPr>
            <w:webHidden/>
          </w:rPr>
          <w:fldChar w:fldCharType="end"/>
        </w:r>
      </w:hyperlink>
    </w:p>
    <w:p w14:paraId="614DDA34" w14:textId="77777777" w:rsidR="00344CBE" w:rsidRDefault="00165179">
      <w:pPr>
        <w:pStyle w:val="TOC3"/>
        <w:rPr>
          <w:rFonts w:asciiTheme="minorHAnsi" w:eastAsiaTheme="minorEastAsia" w:hAnsiTheme="minorHAnsi" w:cstheme="minorBidi"/>
          <w:color w:val="auto"/>
          <w:sz w:val="22"/>
          <w:szCs w:val="22"/>
        </w:rPr>
      </w:pPr>
      <w:hyperlink w:anchor="_Toc469494748" w:history="1">
        <w:r w:rsidR="00344CBE" w:rsidRPr="009217B5">
          <w:rPr>
            <w:rStyle w:val="Hyperlink"/>
          </w:rPr>
          <w:t>Spatial distribution of bears and visitors</w:t>
        </w:r>
        <w:r w:rsidR="00344CBE">
          <w:rPr>
            <w:webHidden/>
          </w:rPr>
          <w:tab/>
        </w:r>
        <w:r w:rsidR="00344CBE">
          <w:rPr>
            <w:webHidden/>
          </w:rPr>
          <w:fldChar w:fldCharType="begin"/>
        </w:r>
        <w:r w:rsidR="00344CBE">
          <w:rPr>
            <w:webHidden/>
          </w:rPr>
          <w:instrText xml:space="preserve"> PAGEREF _Toc469494748 \h </w:instrText>
        </w:r>
        <w:r w:rsidR="00344CBE">
          <w:rPr>
            <w:webHidden/>
          </w:rPr>
        </w:r>
        <w:r w:rsidR="00344CBE">
          <w:rPr>
            <w:webHidden/>
          </w:rPr>
          <w:fldChar w:fldCharType="separate"/>
        </w:r>
        <w:r w:rsidR="00396943">
          <w:rPr>
            <w:webHidden/>
          </w:rPr>
          <w:t>10</w:t>
        </w:r>
        <w:r w:rsidR="00344CBE">
          <w:rPr>
            <w:webHidden/>
          </w:rPr>
          <w:fldChar w:fldCharType="end"/>
        </w:r>
      </w:hyperlink>
    </w:p>
    <w:p w14:paraId="02B8E2F2"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49" w:history="1">
        <w:r w:rsidR="00344CBE" w:rsidRPr="009217B5">
          <w:rPr>
            <w:rStyle w:val="Hyperlink"/>
          </w:rPr>
          <w:t>Discussion</w:t>
        </w:r>
        <w:r w:rsidR="00344CBE">
          <w:rPr>
            <w:webHidden/>
          </w:rPr>
          <w:tab/>
        </w:r>
        <w:r w:rsidR="00344CBE">
          <w:rPr>
            <w:webHidden/>
          </w:rPr>
          <w:fldChar w:fldCharType="begin"/>
        </w:r>
        <w:r w:rsidR="00344CBE">
          <w:rPr>
            <w:webHidden/>
          </w:rPr>
          <w:instrText xml:space="preserve"> PAGEREF _Toc469494749 \h </w:instrText>
        </w:r>
        <w:r w:rsidR="00344CBE">
          <w:rPr>
            <w:webHidden/>
          </w:rPr>
        </w:r>
        <w:r w:rsidR="00344CBE">
          <w:rPr>
            <w:webHidden/>
          </w:rPr>
          <w:fldChar w:fldCharType="separate"/>
        </w:r>
        <w:r w:rsidR="00396943">
          <w:rPr>
            <w:webHidden/>
          </w:rPr>
          <w:t>11</w:t>
        </w:r>
        <w:r w:rsidR="00344CBE">
          <w:rPr>
            <w:webHidden/>
          </w:rPr>
          <w:fldChar w:fldCharType="end"/>
        </w:r>
      </w:hyperlink>
    </w:p>
    <w:p w14:paraId="09E72087"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50" w:history="1">
        <w:r w:rsidR="00344CBE" w:rsidRPr="009217B5">
          <w:rPr>
            <w:rStyle w:val="Hyperlink"/>
          </w:rPr>
          <w:t>Conclusions</w:t>
        </w:r>
        <w:r w:rsidR="00344CBE">
          <w:rPr>
            <w:webHidden/>
          </w:rPr>
          <w:tab/>
        </w:r>
        <w:r w:rsidR="00344CBE">
          <w:rPr>
            <w:webHidden/>
          </w:rPr>
          <w:fldChar w:fldCharType="begin"/>
        </w:r>
        <w:r w:rsidR="00344CBE">
          <w:rPr>
            <w:webHidden/>
          </w:rPr>
          <w:instrText xml:space="preserve"> PAGEREF _Toc469494750 \h </w:instrText>
        </w:r>
        <w:r w:rsidR="00344CBE">
          <w:rPr>
            <w:webHidden/>
          </w:rPr>
        </w:r>
        <w:r w:rsidR="00344CBE">
          <w:rPr>
            <w:webHidden/>
          </w:rPr>
          <w:fldChar w:fldCharType="separate"/>
        </w:r>
        <w:r w:rsidR="00396943">
          <w:rPr>
            <w:webHidden/>
          </w:rPr>
          <w:t>13</w:t>
        </w:r>
        <w:r w:rsidR="00344CBE">
          <w:rPr>
            <w:webHidden/>
          </w:rPr>
          <w:fldChar w:fldCharType="end"/>
        </w:r>
      </w:hyperlink>
    </w:p>
    <w:p w14:paraId="02D7A0E2" w14:textId="77777777" w:rsidR="00344CBE" w:rsidRDefault="00165179">
      <w:pPr>
        <w:pStyle w:val="TOC1"/>
        <w:tabs>
          <w:tab w:val="right" w:leader="dot" w:pos="9350"/>
        </w:tabs>
        <w:rPr>
          <w:rFonts w:asciiTheme="minorHAnsi" w:eastAsiaTheme="minorEastAsia" w:hAnsiTheme="minorHAnsi" w:cstheme="minorBidi"/>
          <w:color w:val="auto"/>
          <w:sz w:val="22"/>
          <w:szCs w:val="22"/>
        </w:rPr>
      </w:pPr>
      <w:hyperlink w:anchor="_Toc469494751" w:history="1">
        <w:r w:rsidR="00344CBE" w:rsidRPr="009217B5">
          <w:rPr>
            <w:rStyle w:val="Hyperlink"/>
          </w:rPr>
          <w:t>Literature Cited</w:t>
        </w:r>
        <w:r w:rsidR="00344CBE">
          <w:rPr>
            <w:webHidden/>
          </w:rPr>
          <w:tab/>
        </w:r>
        <w:r w:rsidR="00344CBE">
          <w:rPr>
            <w:webHidden/>
          </w:rPr>
          <w:fldChar w:fldCharType="begin"/>
        </w:r>
        <w:r w:rsidR="00344CBE">
          <w:rPr>
            <w:webHidden/>
          </w:rPr>
          <w:instrText xml:space="preserve"> PAGEREF _Toc469494751 \h </w:instrText>
        </w:r>
        <w:r w:rsidR="00344CBE">
          <w:rPr>
            <w:webHidden/>
          </w:rPr>
        </w:r>
        <w:r w:rsidR="00344CBE">
          <w:rPr>
            <w:webHidden/>
          </w:rPr>
          <w:fldChar w:fldCharType="separate"/>
        </w:r>
        <w:r w:rsidR="00396943">
          <w:rPr>
            <w:webHidden/>
          </w:rPr>
          <w:t>14</w:t>
        </w:r>
        <w:r w:rsidR="00344CBE">
          <w:rPr>
            <w:webHidden/>
          </w:rPr>
          <w:fldChar w:fldCharType="end"/>
        </w:r>
      </w:hyperlink>
    </w:p>
    <w:p w14:paraId="2543AD4D" w14:textId="77777777" w:rsidR="00903FFE" w:rsidRDefault="00007C2D" w:rsidP="00903FFE">
      <w:r>
        <w:fldChar w:fldCharType="begin"/>
      </w:r>
      <w:r>
        <w:instrText xml:space="preserve"> HYPERLINK \l "_Toc469494752" </w:instrText>
      </w:r>
      <w:r>
        <w:fldChar w:fldCharType="separate"/>
      </w:r>
      <w:r w:rsidR="00344CBE" w:rsidRPr="009217B5">
        <w:rPr>
          <w:rStyle w:val="Hyperlink"/>
        </w:rPr>
        <w:t>Appendix A:</w:t>
      </w:r>
      <w:r w:rsidR="00903FFE">
        <w:rPr>
          <w:rStyle w:val="Hyperlink"/>
        </w:rPr>
        <w:t xml:space="preserve"> </w:t>
      </w:r>
      <w:r w:rsidR="00903FFE">
        <w:t>Best practices for viewing bears on the west side of cook inlet and the Katmai Coast</w:t>
      </w:r>
      <w:r w:rsidR="00903FFE">
        <w:fldChar w:fldCharType="begin"/>
      </w:r>
      <w:r w:rsidR="00903FFE">
        <w:instrText xml:space="preserve"> LINK Excel.Sheet.12 "C:\\Users\\kgriffin\\Desktop\\timelapse files-used in analyses\\visitor_times_Swik.xlsx" "visitors.day.of.year!R1:R1048576" \a \f 5 \h  \* MERGEFORMAT </w:instrText>
      </w:r>
      <w:r w:rsidR="00903FFE">
        <w:fldChar w:fldCharType="separate"/>
      </w:r>
    </w:p>
    <w:p w14:paraId="305C17D4" w14:textId="77777777" w:rsidR="00344CBE" w:rsidRDefault="00903FFE" w:rsidP="00903FFE">
      <w:pPr>
        <w:pStyle w:val="TOC1"/>
        <w:tabs>
          <w:tab w:val="right" w:leader="dot" w:pos="9350"/>
        </w:tabs>
        <w:rPr>
          <w:rFonts w:asciiTheme="minorHAnsi" w:eastAsiaTheme="minorEastAsia" w:hAnsiTheme="minorHAnsi" w:cstheme="minorBidi"/>
          <w:color w:val="auto"/>
          <w:sz w:val="22"/>
          <w:szCs w:val="22"/>
        </w:rPr>
      </w:pPr>
      <w:r>
        <w:fldChar w:fldCharType="end"/>
      </w:r>
      <w:r w:rsidR="00344CBE">
        <w:rPr>
          <w:webHidden/>
        </w:rPr>
        <w:tab/>
      </w:r>
      <w:r>
        <w:rPr>
          <w:webHidden/>
        </w:rPr>
        <w:t>A-</w:t>
      </w:r>
      <w:r w:rsidR="00344CBE">
        <w:rPr>
          <w:webHidden/>
        </w:rPr>
        <w:fldChar w:fldCharType="begin"/>
      </w:r>
      <w:r w:rsidR="00344CBE">
        <w:rPr>
          <w:webHidden/>
        </w:rPr>
        <w:instrText xml:space="preserve"> PAGEREF _Toc469494752 \h </w:instrText>
      </w:r>
      <w:r w:rsidR="00344CBE">
        <w:rPr>
          <w:webHidden/>
        </w:rPr>
      </w:r>
      <w:r w:rsidR="00344CBE">
        <w:rPr>
          <w:webHidden/>
        </w:rPr>
        <w:fldChar w:fldCharType="separate"/>
      </w:r>
      <w:r w:rsidR="00396943">
        <w:rPr>
          <w:webHidden/>
        </w:rPr>
        <w:t>1</w:t>
      </w:r>
      <w:r w:rsidR="00344CBE">
        <w:rPr>
          <w:webHidden/>
        </w:rPr>
        <w:fldChar w:fldCharType="end"/>
      </w:r>
      <w:r w:rsidR="00007C2D">
        <w:fldChar w:fldCharType="end"/>
      </w:r>
    </w:p>
    <w:p w14:paraId="580AF416" w14:textId="77777777" w:rsidR="00344CBE" w:rsidRPr="00903FFE" w:rsidRDefault="00344CBE" w:rsidP="00903FFE"/>
    <w:p w14:paraId="3742C230" w14:textId="77777777" w:rsidR="00F82297" w:rsidRDefault="0039492A" w:rsidP="00F82297">
      <w:pPr>
        <w:pStyle w:val="nrpsNormal"/>
        <w:rPr>
          <w:rFonts w:cs="Arial"/>
          <w:szCs w:val="22"/>
        </w:rPr>
      </w:pPr>
      <w:r>
        <w:rPr>
          <w:noProof/>
        </w:rPr>
        <w:fldChar w:fldCharType="end"/>
      </w:r>
      <w:bookmarkStart w:id="5" w:name="_Toc130637521"/>
      <w:bookmarkStart w:id="6" w:name="_Toc217722632"/>
      <w:bookmarkStart w:id="7" w:name="_Toc218320073"/>
      <w:bookmarkStart w:id="8" w:name="_Toc280111299"/>
    </w:p>
    <w:p w14:paraId="17208F3F" w14:textId="77777777" w:rsidR="00F82297" w:rsidRPr="00F82297" w:rsidRDefault="00F82297" w:rsidP="00F82297">
      <w:pPr>
        <w:pStyle w:val="nrpsNormal"/>
        <w:sectPr w:rsidR="00F82297" w:rsidRPr="00F82297" w:rsidSect="00545EFD">
          <w:headerReference w:type="default" r:id="rId18"/>
          <w:footerReference w:type="default" r:id="rId19"/>
          <w:pgSz w:w="12240" w:h="15840" w:code="1"/>
          <w:pgMar w:top="1440" w:right="1440" w:bottom="1440" w:left="1440" w:header="720" w:footer="720" w:gutter="0"/>
          <w:pgNumType w:fmt="lowerRoman"/>
          <w:cols w:space="720"/>
          <w:docGrid w:linePitch="360"/>
        </w:sectPr>
      </w:pPr>
    </w:p>
    <w:p w14:paraId="57241543" w14:textId="77777777" w:rsidR="00F62D89" w:rsidRPr="00F533B8" w:rsidRDefault="00F62D89" w:rsidP="0039492A">
      <w:pPr>
        <w:pStyle w:val="nrpsHeading1"/>
      </w:pPr>
      <w:bookmarkStart w:id="9" w:name="_Toc469494731"/>
      <w:r w:rsidRPr="003E7623">
        <w:lastRenderedPageBreak/>
        <w:t>Figures</w:t>
      </w:r>
      <w:bookmarkEnd w:id="5"/>
      <w:bookmarkEnd w:id="6"/>
      <w:bookmarkEnd w:id="7"/>
      <w:r w:rsidRPr="00F533B8">
        <w:t xml:space="preserve"> </w:t>
      </w:r>
      <w:bookmarkEnd w:id="8"/>
      <w:bookmarkEnd w:id="9"/>
    </w:p>
    <w:p w14:paraId="1E50A015" w14:textId="77777777" w:rsidR="00F62D89" w:rsidRPr="00F9158E" w:rsidRDefault="00F62D89" w:rsidP="00F9158E">
      <w:pPr>
        <w:pStyle w:val="PageRight"/>
      </w:pPr>
      <w:bookmarkStart w:id="10" w:name="_Toc130637523"/>
      <w:r w:rsidRPr="00F9158E">
        <w:t>Page</w:t>
      </w:r>
    </w:p>
    <w:p w14:paraId="1619F8F5" w14:textId="77777777" w:rsidR="005A1CDB" w:rsidRDefault="00A74178">
      <w:pPr>
        <w:pStyle w:val="TOC1"/>
        <w:tabs>
          <w:tab w:val="right" w:leader="dot" w:pos="9350"/>
        </w:tabs>
        <w:rPr>
          <w:rFonts w:asciiTheme="minorHAnsi" w:eastAsiaTheme="minorEastAsia" w:hAnsiTheme="minorHAnsi" w:cstheme="minorBidi"/>
          <w:color w:val="auto"/>
          <w:sz w:val="22"/>
          <w:szCs w:val="22"/>
        </w:rPr>
      </w:pPr>
      <w:r>
        <w:fldChar w:fldCharType="begin"/>
      </w:r>
      <w:r w:rsidR="00F62D89">
        <w:instrText xml:space="preserve"> TOC \h \z \t "nrps Figure caption,1" </w:instrText>
      </w:r>
      <w:r>
        <w:fldChar w:fldCharType="separate"/>
      </w:r>
      <w:hyperlink w:anchor="_Toc469580950" w:history="1">
        <w:r w:rsidR="005A1CDB" w:rsidRPr="00692172">
          <w:rPr>
            <w:rStyle w:val="Hyperlink"/>
            <w:b/>
          </w:rPr>
          <w:t>Figure 1</w:t>
        </w:r>
        <w:r w:rsidR="005A1CDB" w:rsidRPr="00692172">
          <w:rPr>
            <w:rStyle w:val="Hyperlink"/>
          </w:rPr>
          <w:t>. Coastal time-lapse photography study sites in Katmai National Park and Preserve. Studies were conducted 2007-2009 at Geographic Harbor, 2010-11, 2013-14 at Katmai Bay, and 2012-2014 at Swikshak Lagoon. Park Headquarters are located in King Salmon.</w:t>
        </w:r>
        <w:r w:rsidR="005A1CDB">
          <w:rPr>
            <w:webHidden/>
          </w:rPr>
          <w:tab/>
        </w:r>
        <w:r w:rsidR="005A1CDB">
          <w:rPr>
            <w:webHidden/>
          </w:rPr>
          <w:fldChar w:fldCharType="begin"/>
        </w:r>
        <w:r w:rsidR="005A1CDB">
          <w:rPr>
            <w:webHidden/>
          </w:rPr>
          <w:instrText xml:space="preserve"> PAGEREF _Toc469580950 \h </w:instrText>
        </w:r>
        <w:r w:rsidR="005A1CDB">
          <w:rPr>
            <w:webHidden/>
          </w:rPr>
        </w:r>
        <w:r w:rsidR="005A1CDB">
          <w:rPr>
            <w:webHidden/>
          </w:rPr>
          <w:fldChar w:fldCharType="separate"/>
        </w:r>
        <w:r w:rsidR="005A1CDB">
          <w:rPr>
            <w:webHidden/>
          </w:rPr>
          <w:t>2</w:t>
        </w:r>
        <w:r w:rsidR="005A1CDB">
          <w:rPr>
            <w:webHidden/>
          </w:rPr>
          <w:fldChar w:fldCharType="end"/>
        </w:r>
      </w:hyperlink>
    </w:p>
    <w:p w14:paraId="7D7092BC"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1" w:history="1">
        <w:r w:rsidR="005A1CDB" w:rsidRPr="00692172">
          <w:rPr>
            <w:rStyle w:val="Hyperlink"/>
            <w:b/>
          </w:rPr>
          <w:t>Figure 2.</w:t>
        </w:r>
        <w:r w:rsidR="005A1CDB" w:rsidRPr="00692172">
          <w:rPr>
            <w:rStyle w:val="Hyperlink"/>
          </w:rPr>
          <w:t xml:space="preserve"> Photos indicating low, medium, and high tide categorization at a) Swikshak lagoon (note level of sandbar exposure and exposure along bank edges, and b) Katmai Bay (note Fig. 4 displays more detailed photo and explanation of how tide categorization was determined).</w:t>
        </w:r>
        <w:r w:rsidR="005A1CDB">
          <w:rPr>
            <w:webHidden/>
          </w:rPr>
          <w:tab/>
        </w:r>
        <w:r w:rsidR="005A1CDB">
          <w:rPr>
            <w:webHidden/>
          </w:rPr>
          <w:fldChar w:fldCharType="begin"/>
        </w:r>
        <w:r w:rsidR="005A1CDB">
          <w:rPr>
            <w:webHidden/>
          </w:rPr>
          <w:instrText xml:space="preserve"> PAGEREF _Toc469580951 \h </w:instrText>
        </w:r>
        <w:r w:rsidR="005A1CDB">
          <w:rPr>
            <w:webHidden/>
          </w:rPr>
        </w:r>
        <w:r w:rsidR="005A1CDB">
          <w:rPr>
            <w:webHidden/>
          </w:rPr>
          <w:fldChar w:fldCharType="separate"/>
        </w:r>
        <w:r w:rsidR="005A1CDB">
          <w:rPr>
            <w:webHidden/>
          </w:rPr>
          <w:t>4</w:t>
        </w:r>
        <w:r w:rsidR="005A1CDB">
          <w:rPr>
            <w:webHidden/>
          </w:rPr>
          <w:fldChar w:fldCharType="end"/>
        </w:r>
      </w:hyperlink>
    </w:p>
    <w:p w14:paraId="62BA3E4A"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2" w:history="1">
        <w:r w:rsidR="005A1CDB" w:rsidRPr="00692172">
          <w:rPr>
            <w:rStyle w:val="Hyperlink"/>
            <w:b/>
          </w:rPr>
          <w:t>Figure 3</w:t>
        </w:r>
        <w:r w:rsidR="005A1CDB" w:rsidRPr="00692172">
          <w:rPr>
            <w:rStyle w:val="Hyperlink"/>
          </w:rPr>
          <w:t>. a) Photo taken from the Katmai Bay time-lapse cameras, box represents area used to evaluate tide level. b) Photo zoomed in to show features within the tidal area used to determine low, medium and high tide stage for analysis.</w:t>
        </w:r>
        <w:r w:rsidR="005A1CDB">
          <w:rPr>
            <w:webHidden/>
          </w:rPr>
          <w:tab/>
        </w:r>
        <w:r w:rsidR="005A1CDB">
          <w:rPr>
            <w:webHidden/>
          </w:rPr>
          <w:fldChar w:fldCharType="begin"/>
        </w:r>
        <w:r w:rsidR="005A1CDB">
          <w:rPr>
            <w:webHidden/>
          </w:rPr>
          <w:instrText xml:space="preserve"> PAGEREF _Toc469580952 \h </w:instrText>
        </w:r>
        <w:r w:rsidR="005A1CDB">
          <w:rPr>
            <w:webHidden/>
          </w:rPr>
        </w:r>
        <w:r w:rsidR="005A1CDB">
          <w:rPr>
            <w:webHidden/>
          </w:rPr>
          <w:fldChar w:fldCharType="separate"/>
        </w:r>
        <w:r w:rsidR="005A1CDB">
          <w:rPr>
            <w:webHidden/>
          </w:rPr>
          <w:t>5</w:t>
        </w:r>
        <w:r w:rsidR="005A1CDB">
          <w:rPr>
            <w:webHidden/>
          </w:rPr>
          <w:fldChar w:fldCharType="end"/>
        </w:r>
      </w:hyperlink>
    </w:p>
    <w:p w14:paraId="1DF490CD"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3" w:history="1">
        <w:r w:rsidR="005A1CDB" w:rsidRPr="00692172">
          <w:rPr>
            <w:rStyle w:val="Hyperlink"/>
            <w:b/>
          </w:rPr>
          <w:t>Figure 4</w:t>
        </w:r>
        <w:r w:rsidR="005A1CDB" w:rsidRPr="00692172">
          <w:rPr>
            <w:rStyle w:val="Hyperlink"/>
          </w:rPr>
          <w:t xml:space="preserve">. Number of bears observed in each photo from a time-lapse photography study at Katmai Bay (2010-11, 2013-14) in relation to variables </w:t>
        </w:r>
        <w:r w:rsidR="005A1CDB" w:rsidRPr="00692172">
          <w:rPr>
            <w:rStyle w:val="Hyperlink"/>
            <w:b/>
          </w:rPr>
          <w:t>a)</w:t>
        </w:r>
        <w:r w:rsidR="005A1CDB" w:rsidRPr="00692172">
          <w:rPr>
            <w:rStyle w:val="Hyperlink"/>
          </w:rPr>
          <w:t xml:space="preserve"> day of year and </w:t>
        </w:r>
        <w:r w:rsidR="005A1CDB" w:rsidRPr="00692172">
          <w:rPr>
            <w:rStyle w:val="Hyperlink"/>
            <w:b/>
          </w:rPr>
          <w:t>b)</w:t>
        </w:r>
        <w:r w:rsidR="005A1CDB" w:rsidRPr="00692172">
          <w:rPr>
            <w:rStyle w:val="Hyperlink"/>
          </w:rPr>
          <w:t xml:space="preserve"> time of day across all years. Mean number of bears observed in photos in relation to variables </w:t>
        </w:r>
        <w:r w:rsidR="005A1CDB" w:rsidRPr="00692172">
          <w:rPr>
            <w:rStyle w:val="Hyperlink"/>
            <w:b/>
          </w:rPr>
          <w:t>c)</w:t>
        </w:r>
        <w:r w:rsidR="005A1CDB" w:rsidRPr="00692172">
          <w:rPr>
            <w:rStyle w:val="Hyperlink"/>
          </w:rPr>
          <w:t xml:space="preserve"> year and </w:t>
        </w:r>
        <w:r w:rsidR="005A1CDB" w:rsidRPr="00692172">
          <w:rPr>
            <w:rStyle w:val="Hyperlink"/>
            <w:b/>
          </w:rPr>
          <w:t>d)</w:t>
        </w:r>
        <w:r w:rsidR="005A1CDB" w:rsidRPr="00692172">
          <w:rPr>
            <w:rStyle w:val="Hyperlink"/>
          </w:rPr>
          <w:t xml:space="preserve"> tide stage across all years. Continuous variables (day of year, time of day) have LOESS line of fit (red line). Time of day was corrected to represent 100 units per hour, and to include after midnight light periods as part of previous day. Error bars represent a 95% confidence interval.</w:t>
        </w:r>
        <w:r w:rsidR="005A1CDB">
          <w:rPr>
            <w:webHidden/>
          </w:rPr>
          <w:tab/>
        </w:r>
        <w:r w:rsidR="005A1CDB">
          <w:rPr>
            <w:webHidden/>
          </w:rPr>
          <w:fldChar w:fldCharType="begin"/>
        </w:r>
        <w:r w:rsidR="005A1CDB">
          <w:rPr>
            <w:webHidden/>
          </w:rPr>
          <w:instrText xml:space="preserve"> PAGEREF _Toc469580953 \h </w:instrText>
        </w:r>
        <w:r w:rsidR="005A1CDB">
          <w:rPr>
            <w:webHidden/>
          </w:rPr>
        </w:r>
        <w:r w:rsidR="005A1CDB">
          <w:rPr>
            <w:webHidden/>
          </w:rPr>
          <w:fldChar w:fldCharType="separate"/>
        </w:r>
        <w:r w:rsidR="005A1CDB">
          <w:rPr>
            <w:webHidden/>
          </w:rPr>
          <w:t>6</w:t>
        </w:r>
        <w:r w:rsidR="005A1CDB">
          <w:rPr>
            <w:webHidden/>
          </w:rPr>
          <w:fldChar w:fldCharType="end"/>
        </w:r>
      </w:hyperlink>
    </w:p>
    <w:p w14:paraId="4A63BBE0"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4" w:history="1">
        <w:r w:rsidR="005A1CDB" w:rsidRPr="00692172">
          <w:rPr>
            <w:rStyle w:val="Hyperlink"/>
            <w:b/>
          </w:rPr>
          <w:t xml:space="preserve">Figure 5. </w:t>
        </w:r>
        <w:r w:rsidR="005A1CDB" w:rsidRPr="00692172">
          <w:rPr>
            <w:rStyle w:val="Hyperlink"/>
          </w:rPr>
          <w:t xml:space="preserve">Number of bears observed in each photo from a time-lapse photography study at Swikshak Lagoon (2010-11, 2013-14) in relation to variables </w:t>
        </w:r>
        <w:r w:rsidR="005A1CDB" w:rsidRPr="00692172">
          <w:rPr>
            <w:rStyle w:val="Hyperlink"/>
            <w:b/>
          </w:rPr>
          <w:t>a)</w:t>
        </w:r>
        <w:r w:rsidR="005A1CDB" w:rsidRPr="00692172">
          <w:rPr>
            <w:rStyle w:val="Hyperlink"/>
          </w:rPr>
          <w:t xml:space="preserve"> day of year and </w:t>
        </w:r>
        <w:r w:rsidR="005A1CDB" w:rsidRPr="00692172">
          <w:rPr>
            <w:rStyle w:val="Hyperlink"/>
            <w:b/>
          </w:rPr>
          <w:t>b)</w:t>
        </w:r>
        <w:r w:rsidR="005A1CDB" w:rsidRPr="00692172">
          <w:rPr>
            <w:rStyle w:val="Hyperlink"/>
          </w:rPr>
          <w:t xml:space="preserve"> time of day across all years. Mean number of bears observed in photos in relation to variables </w:t>
        </w:r>
        <w:r w:rsidR="005A1CDB" w:rsidRPr="00692172">
          <w:rPr>
            <w:rStyle w:val="Hyperlink"/>
            <w:b/>
          </w:rPr>
          <w:t>c)</w:t>
        </w:r>
        <w:r w:rsidR="005A1CDB" w:rsidRPr="00692172">
          <w:rPr>
            <w:rStyle w:val="Hyperlink"/>
          </w:rPr>
          <w:t xml:space="preserve"> year and </w:t>
        </w:r>
        <w:r w:rsidR="005A1CDB" w:rsidRPr="00692172">
          <w:rPr>
            <w:rStyle w:val="Hyperlink"/>
            <w:b/>
          </w:rPr>
          <w:t>d)</w:t>
        </w:r>
        <w:r w:rsidR="005A1CDB" w:rsidRPr="00692172">
          <w:rPr>
            <w:rStyle w:val="Hyperlink"/>
          </w:rPr>
          <w:t xml:space="preserve"> tide stage across all years. Continuous variables (day of year, time of day) have LOESS line of fit (red line). Time of day was corrected to represent 100 units per hour, and to include after midnight light periods as part of previous day. Error bars represent a 95% confidence interval.</w:t>
        </w:r>
        <w:r w:rsidR="005A1CDB">
          <w:rPr>
            <w:webHidden/>
          </w:rPr>
          <w:tab/>
        </w:r>
        <w:r w:rsidR="005A1CDB">
          <w:rPr>
            <w:webHidden/>
          </w:rPr>
          <w:fldChar w:fldCharType="begin"/>
        </w:r>
        <w:r w:rsidR="005A1CDB">
          <w:rPr>
            <w:webHidden/>
          </w:rPr>
          <w:instrText xml:space="preserve"> PAGEREF _Toc469580954 \h </w:instrText>
        </w:r>
        <w:r w:rsidR="005A1CDB">
          <w:rPr>
            <w:webHidden/>
          </w:rPr>
        </w:r>
        <w:r w:rsidR="005A1CDB">
          <w:rPr>
            <w:webHidden/>
          </w:rPr>
          <w:fldChar w:fldCharType="separate"/>
        </w:r>
        <w:r w:rsidR="005A1CDB">
          <w:rPr>
            <w:webHidden/>
          </w:rPr>
          <w:t>8</w:t>
        </w:r>
        <w:r w:rsidR="005A1CDB">
          <w:rPr>
            <w:webHidden/>
          </w:rPr>
          <w:fldChar w:fldCharType="end"/>
        </w:r>
      </w:hyperlink>
    </w:p>
    <w:p w14:paraId="6F2B4B13"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5" w:history="1">
        <w:r w:rsidR="005A1CDB" w:rsidRPr="00692172">
          <w:rPr>
            <w:rStyle w:val="Hyperlink"/>
            <w:b/>
          </w:rPr>
          <w:t>Figure 6.</w:t>
        </w:r>
        <w:r w:rsidR="005A1CDB" w:rsidRPr="00692172">
          <w:rPr>
            <w:rStyle w:val="Hyperlink"/>
          </w:rPr>
          <w:t xml:space="preserve"> Number of visitors observed in each photo from a time-lapse photography study at Swikshak Lagoon (2012-2014) in relation to variables </w:t>
        </w:r>
        <w:r w:rsidR="005A1CDB" w:rsidRPr="00692172">
          <w:rPr>
            <w:rStyle w:val="Hyperlink"/>
            <w:b/>
          </w:rPr>
          <w:t>a)</w:t>
        </w:r>
        <w:r w:rsidR="005A1CDB" w:rsidRPr="00692172">
          <w:rPr>
            <w:rStyle w:val="Hyperlink"/>
          </w:rPr>
          <w:t xml:space="preserve"> day of year, </w:t>
        </w:r>
        <w:r w:rsidR="005A1CDB" w:rsidRPr="00692172">
          <w:rPr>
            <w:rStyle w:val="Hyperlink"/>
            <w:b/>
          </w:rPr>
          <w:t>b)</w:t>
        </w:r>
        <w:r w:rsidR="005A1CDB" w:rsidRPr="00692172">
          <w:rPr>
            <w:rStyle w:val="Hyperlink"/>
          </w:rPr>
          <w:t xml:space="preserve"> time of day, </w:t>
        </w:r>
        <w:r w:rsidR="005A1CDB" w:rsidRPr="00692172">
          <w:rPr>
            <w:rStyle w:val="Hyperlink"/>
            <w:b/>
          </w:rPr>
          <w:t>c)</w:t>
        </w:r>
        <w:r w:rsidR="005A1CDB" w:rsidRPr="00692172">
          <w:rPr>
            <w:rStyle w:val="Hyperlink"/>
          </w:rPr>
          <w:t xml:space="preserve"> year, and </w:t>
        </w:r>
        <w:r w:rsidR="005A1CDB" w:rsidRPr="00692172">
          <w:rPr>
            <w:rStyle w:val="Hyperlink"/>
            <w:b/>
          </w:rPr>
          <w:t>d)</w:t>
        </w:r>
        <w:r w:rsidR="005A1CDB" w:rsidRPr="00692172">
          <w:rPr>
            <w:rStyle w:val="Hyperlink"/>
          </w:rPr>
          <w:t xml:space="preserve"> tide stage across all years of data collection. Continuous variables (day of year, time of day) have LOESS line of fit (red line). Time of day was corrected to represent 100 units per hour, and to include after midnight light periods as part of previous day.</w:t>
        </w:r>
        <w:r w:rsidR="005A1CDB">
          <w:rPr>
            <w:webHidden/>
          </w:rPr>
          <w:tab/>
        </w:r>
        <w:r w:rsidR="005A1CDB">
          <w:rPr>
            <w:webHidden/>
          </w:rPr>
          <w:fldChar w:fldCharType="begin"/>
        </w:r>
        <w:r w:rsidR="005A1CDB">
          <w:rPr>
            <w:webHidden/>
          </w:rPr>
          <w:instrText xml:space="preserve"> PAGEREF _Toc469580955 \h </w:instrText>
        </w:r>
        <w:r w:rsidR="005A1CDB">
          <w:rPr>
            <w:webHidden/>
          </w:rPr>
        </w:r>
        <w:r w:rsidR="005A1CDB">
          <w:rPr>
            <w:webHidden/>
          </w:rPr>
          <w:fldChar w:fldCharType="separate"/>
        </w:r>
        <w:r w:rsidR="005A1CDB">
          <w:rPr>
            <w:webHidden/>
          </w:rPr>
          <w:t>9</w:t>
        </w:r>
        <w:r w:rsidR="005A1CDB">
          <w:rPr>
            <w:webHidden/>
          </w:rPr>
          <w:fldChar w:fldCharType="end"/>
        </w:r>
      </w:hyperlink>
    </w:p>
    <w:p w14:paraId="6AEC1BC6"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6" w:history="1">
        <w:r w:rsidR="005A1CDB" w:rsidRPr="00692172">
          <w:rPr>
            <w:rStyle w:val="Hyperlink"/>
            <w:b/>
          </w:rPr>
          <w:t xml:space="preserve">Figure 7. </w:t>
        </w:r>
        <w:r w:rsidR="005A1CDB" w:rsidRPr="00692172">
          <w:rPr>
            <w:rStyle w:val="Hyperlink"/>
          </w:rPr>
          <w:t xml:space="preserve">Mean number of visitors observed in photos from a time-lapse photography study at Swikshak Lagoon (2012-2014) in relation to variables </w:t>
        </w:r>
        <w:r w:rsidR="005A1CDB" w:rsidRPr="00692172">
          <w:rPr>
            <w:rStyle w:val="Hyperlink"/>
            <w:b/>
          </w:rPr>
          <w:t>a)</w:t>
        </w:r>
        <w:r w:rsidR="005A1CDB" w:rsidRPr="00692172">
          <w:rPr>
            <w:rStyle w:val="Hyperlink"/>
          </w:rPr>
          <w:t xml:space="preserve"> year and </w:t>
        </w:r>
        <w:r w:rsidR="005A1CDB" w:rsidRPr="00692172">
          <w:rPr>
            <w:rStyle w:val="Hyperlink"/>
            <w:b/>
          </w:rPr>
          <w:t>b)</w:t>
        </w:r>
        <w:r w:rsidR="005A1CDB" w:rsidRPr="00692172">
          <w:rPr>
            <w:rStyle w:val="Hyperlink"/>
          </w:rPr>
          <w:t xml:space="preserve"> tide stage. Error bars represent a 95% confidence interval.</w:t>
        </w:r>
        <w:r w:rsidR="005A1CDB">
          <w:rPr>
            <w:webHidden/>
          </w:rPr>
          <w:tab/>
        </w:r>
        <w:r w:rsidR="005A1CDB">
          <w:rPr>
            <w:webHidden/>
          </w:rPr>
          <w:fldChar w:fldCharType="begin"/>
        </w:r>
        <w:r w:rsidR="005A1CDB">
          <w:rPr>
            <w:webHidden/>
          </w:rPr>
          <w:instrText xml:space="preserve"> PAGEREF _Toc469580956 \h </w:instrText>
        </w:r>
        <w:r w:rsidR="005A1CDB">
          <w:rPr>
            <w:webHidden/>
          </w:rPr>
        </w:r>
        <w:r w:rsidR="005A1CDB">
          <w:rPr>
            <w:webHidden/>
          </w:rPr>
          <w:fldChar w:fldCharType="separate"/>
        </w:r>
        <w:r w:rsidR="005A1CDB">
          <w:rPr>
            <w:webHidden/>
          </w:rPr>
          <w:t>9</w:t>
        </w:r>
        <w:r w:rsidR="005A1CDB">
          <w:rPr>
            <w:webHidden/>
          </w:rPr>
          <w:fldChar w:fldCharType="end"/>
        </w:r>
      </w:hyperlink>
    </w:p>
    <w:p w14:paraId="7EF26F24"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7" w:history="1">
        <w:r w:rsidR="005A1CDB" w:rsidRPr="00692172">
          <w:rPr>
            <w:rStyle w:val="Hyperlink"/>
            <w:b/>
          </w:rPr>
          <w:t xml:space="preserve">Figure 8. </w:t>
        </w:r>
        <w:r w:rsidR="005A1CDB" w:rsidRPr="00692172">
          <w:rPr>
            <w:rStyle w:val="Hyperlink"/>
          </w:rPr>
          <w:t>Bear and person (visitor) spatial distribution at Swikshak lagoon when visitors were present in (south side of lagoon). Contour lines represent density of bears and people that were georeferenced as points.</w:t>
        </w:r>
        <w:r w:rsidR="005A1CDB">
          <w:rPr>
            <w:webHidden/>
          </w:rPr>
          <w:tab/>
        </w:r>
        <w:r w:rsidR="005A1CDB">
          <w:rPr>
            <w:webHidden/>
          </w:rPr>
          <w:fldChar w:fldCharType="begin"/>
        </w:r>
        <w:r w:rsidR="005A1CDB">
          <w:rPr>
            <w:webHidden/>
          </w:rPr>
          <w:instrText xml:space="preserve"> PAGEREF _Toc469580957 \h </w:instrText>
        </w:r>
        <w:r w:rsidR="005A1CDB">
          <w:rPr>
            <w:webHidden/>
          </w:rPr>
        </w:r>
        <w:r w:rsidR="005A1CDB">
          <w:rPr>
            <w:webHidden/>
          </w:rPr>
          <w:fldChar w:fldCharType="separate"/>
        </w:r>
        <w:r w:rsidR="005A1CDB">
          <w:rPr>
            <w:webHidden/>
          </w:rPr>
          <w:t>11</w:t>
        </w:r>
        <w:r w:rsidR="005A1CDB">
          <w:rPr>
            <w:webHidden/>
          </w:rPr>
          <w:fldChar w:fldCharType="end"/>
        </w:r>
      </w:hyperlink>
    </w:p>
    <w:p w14:paraId="359EADCB" w14:textId="77777777" w:rsidR="005A1CDB" w:rsidRDefault="00165179">
      <w:pPr>
        <w:pStyle w:val="TOC1"/>
        <w:tabs>
          <w:tab w:val="right" w:leader="dot" w:pos="9350"/>
        </w:tabs>
        <w:rPr>
          <w:rFonts w:asciiTheme="minorHAnsi" w:eastAsiaTheme="minorEastAsia" w:hAnsiTheme="minorHAnsi" w:cstheme="minorBidi"/>
          <w:color w:val="auto"/>
          <w:sz w:val="22"/>
          <w:szCs w:val="22"/>
        </w:rPr>
      </w:pPr>
      <w:hyperlink w:anchor="_Toc469580958" w:history="1">
        <w:r w:rsidR="005A1CDB" w:rsidRPr="00692172">
          <w:rPr>
            <w:rStyle w:val="Hyperlink"/>
            <w:b/>
          </w:rPr>
          <w:t>Figure 9.</w:t>
        </w:r>
        <w:r w:rsidR="005A1CDB" w:rsidRPr="00692172">
          <w:rPr>
            <w:rStyle w:val="Hyperlink"/>
          </w:rPr>
          <w:t xml:space="preserve"> Number of bears observed in each photo from a time-lapse photography study at Geographic Harbor (2007-2009) in relation to variables a) day of year and b) time of day across all years. Mean number of bears observed in photos in relation to variables c) </w:t>
        </w:r>
        <w:r w:rsidR="005A1CDB" w:rsidRPr="00692172">
          <w:rPr>
            <w:rStyle w:val="Hyperlink"/>
          </w:rPr>
          <w:lastRenderedPageBreak/>
          <w:t>year and d) tide stage across all years. Continuous variables (day of year, time of day) have LOESS line of fit (red line). Time of day was corrected to represent 100 units per hour, and to include after midnight light periods as part of previous day. Error bars represent a 95% confidence interval. Original data analysis (Turner 2012).</w:t>
        </w:r>
        <w:r w:rsidR="005A1CDB">
          <w:rPr>
            <w:webHidden/>
          </w:rPr>
          <w:tab/>
        </w:r>
        <w:r w:rsidR="005A1CDB">
          <w:rPr>
            <w:webHidden/>
          </w:rPr>
          <w:fldChar w:fldCharType="begin"/>
        </w:r>
        <w:r w:rsidR="005A1CDB">
          <w:rPr>
            <w:webHidden/>
          </w:rPr>
          <w:instrText xml:space="preserve"> PAGEREF _Toc469580958 \h </w:instrText>
        </w:r>
        <w:r w:rsidR="005A1CDB">
          <w:rPr>
            <w:webHidden/>
          </w:rPr>
        </w:r>
        <w:r w:rsidR="005A1CDB">
          <w:rPr>
            <w:webHidden/>
          </w:rPr>
          <w:fldChar w:fldCharType="separate"/>
        </w:r>
        <w:r w:rsidR="005A1CDB">
          <w:rPr>
            <w:webHidden/>
          </w:rPr>
          <w:t>12</w:t>
        </w:r>
        <w:r w:rsidR="005A1CDB">
          <w:rPr>
            <w:webHidden/>
          </w:rPr>
          <w:fldChar w:fldCharType="end"/>
        </w:r>
      </w:hyperlink>
    </w:p>
    <w:p w14:paraId="237E0603" w14:textId="77777777" w:rsidR="00F62D89" w:rsidRDefault="00A74178" w:rsidP="00BD3134">
      <w:pPr>
        <w:pStyle w:val="nrpsNormalsingleline"/>
      </w:pPr>
      <w:r>
        <w:fldChar w:fldCharType="end"/>
      </w:r>
    </w:p>
    <w:p w14:paraId="34B95C95" w14:textId="77777777" w:rsidR="00BD3134" w:rsidRDefault="00BD3134" w:rsidP="00BD3134">
      <w:pPr>
        <w:pStyle w:val="nrpsNormal"/>
      </w:pPr>
    </w:p>
    <w:p w14:paraId="4621A282" w14:textId="77777777" w:rsidR="00BD3134" w:rsidRPr="00F533B8" w:rsidRDefault="00BD3134" w:rsidP="00BD3134">
      <w:pPr>
        <w:pStyle w:val="nrpsHeading1"/>
      </w:pPr>
      <w:bookmarkStart w:id="11" w:name="_Toc280111300"/>
      <w:bookmarkStart w:id="12" w:name="_Toc469494732"/>
      <w:r w:rsidRPr="00F533B8">
        <w:t xml:space="preserve">Tables </w:t>
      </w:r>
      <w:bookmarkEnd w:id="11"/>
      <w:bookmarkEnd w:id="12"/>
    </w:p>
    <w:p w14:paraId="13644207" w14:textId="77777777" w:rsidR="00BD3134" w:rsidRDefault="00BD3134" w:rsidP="00BD3134">
      <w:pPr>
        <w:pStyle w:val="PageRight"/>
      </w:pPr>
      <w:r>
        <w:t>Page</w:t>
      </w:r>
    </w:p>
    <w:p w14:paraId="0845B022" w14:textId="77777777" w:rsidR="00AF7183" w:rsidRDefault="00BD3134">
      <w:pPr>
        <w:pStyle w:val="TOC1"/>
        <w:tabs>
          <w:tab w:val="right" w:leader="dot" w:pos="9350"/>
        </w:tabs>
        <w:rPr>
          <w:rFonts w:asciiTheme="minorHAnsi" w:eastAsiaTheme="minorEastAsia" w:hAnsiTheme="minorHAnsi" w:cstheme="minorBidi"/>
          <w:color w:val="auto"/>
          <w:sz w:val="22"/>
          <w:szCs w:val="22"/>
        </w:rPr>
      </w:pPr>
      <w:r>
        <w:fldChar w:fldCharType="begin"/>
      </w:r>
      <w:r>
        <w:instrText xml:space="preserve"> TOC \h \z \t "nrps Table caption,1" </w:instrText>
      </w:r>
      <w:r>
        <w:fldChar w:fldCharType="separate"/>
      </w:r>
      <w:hyperlink w:anchor="_Toc469493886" w:history="1">
        <w:r w:rsidR="00AF7183" w:rsidRPr="00C3290B">
          <w:rPr>
            <w:rStyle w:val="Hyperlink"/>
            <w:b/>
          </w:rPr>
          <w:t>Table 1.</w:t>
        </w:r>
        <w:r w:rsidR="00AF7183" w:rsidRPr="00C3290B">
          <w:rPr>
            <w:rStyle w:val="Hyperlink"/>
          </w:rPr>
          <w:t xml:space="preserve"> Katmai National Park time-lapse photography sites and photo collection seasons. Number of photos scored includes all photos that were used in analysis.</w:t>
        </w:r>
        <w:r w:rsidR="00AF7183">
          <w:rPr>
            <w:webHidden/>
          </w:rPr>
          <w:tab/>
        </w:r>
        <w:r w:rsidR="00AF7183">
          <w:rPr>
            <w:webHidden/>
          </w:rPr>
          <w:fldChar w:fldCharType="begin"/>
        </w:r>
        <w:r w:rsidR="00AF7183">
          <w:rPr>
            <w:webHidden/>
          </w:rPr>
          <w:instrText xml:space="preserve"> PAGEREF _Toc469493886 \h </w:instrText>
        </w:r>
        <w:r w:rsidR="00AF7183">
          <w:rPr>
            <w:webHidden/>
          </w:rPr>
        </w:r>
        <w:r w:rsidR="00AF7183">
          <w:rPr>
            <w:webHidden/>
          </w:rPr>
          <w:fldChar w:fldCharType="separate"/>
        </w:r>
        <w:r w:rsidR="00AF7183">
          <w:rPr>
            <w:webHidden/>
          </w:rPr>
          <w:t>3</w:t>
        </w:r>
        <w:r w:rsidR="00AF7183">
          <w:rPr>
            <w:webHidden/>
          </w:rPr>
          <w:fldChar w:fldCharType="end"/>
        </w:r>
      </w:hyperlink>
    </w:p>
    <w:p w14:paraId="7482B48E" w14:textId="77777777" w:rsidR="00AF7183" w:rsidRDefault="00165179">
      <w:pPr>
        <w:pStyle w:val="TOC1"/>
        <w:tabs>
          <w:tab w:val="right" w:leader="dot" w:pos="9350"/>
        </w:tabs>
        <w:rPr>
          <w:rFonts w:asciiTheme="minorHAnsi" w:eastAsiaTheme="minorEastAsia" w:hAnsiTheme="minorHAnsi" w:cstheme="minorBidi"/>
          <w:color w:val="auto"/>
          <w:sz w:val="22"/>
          <w:szCs w:val="22"/>
        </w:rPr>
      </w:pPr>
      <w:hyperlink w:anchor="_Toc469493887" w:history="1">
        <w:r w:rsidR="00AF7183" w:rsidRPr="00C3290B">
          <w:rPr>
            <w:rStyle w:val="Hyperlink"/>
            <w:b/>
          </w:rPr>
          <w:t>Table 2.</w:t>
        </w:r>
        <w:r w:rsidR="00AF7183" w:rsidRPr="00C3290B">
          <w:rPr>
            <w:rStyle w:val="Hyperlink"/>
          </w:rPr>
          <w:t xml:space="preserve"> ANCOVA model at Katmai Bay to compare bear presence and association of variables of day of year (3</w:t>
        </w:r>
        <w:r w:rsidR="00AF7183" w:rsidRPr="00C3290B">
          <w:rPr>
            <w:rStyle w:val="Hyperlink"/>
            <w:vertAlign w:val="superscript"/>
          </w:rPr>
          <w:t>rd</w:t>
        </w:r>
        <w:r w:rsidR="00AF7183" w:rsidRPr="00C3290B">
          <w:rPr>
            <w:rStyle w:val="Hyperlink"/>
          </w:rPr>
          <w:t xml:space="preserve"> order transformation), time of day (2</w:t>
        </w:r>
        <w:r w:rsidR="00AF7183" w:rsidRPr="00C3290B">
          <w:rPr>
            <w:rStyle w:val="Hyperlink"/>
            <w:vertAlign w:val="superscript"/>
          </w:rPr>
          <w:t>nd</w:t>
        </w:r>
        <w:r w:rsidR="00AF7183" w:rsidRPr="00C3290B">
          <w:rPr>
            <w:rStyle w:val="Hyperlink"/>
          </w:rPr>
          <w:t xml:space="preserve"> order transformation), year, and tide stage.</w:t>
        </w:r>
        <w:r w:rsidR="00AF7183">
          <w:rPr>
            <w:webHidden/>
          </w:rPr>
          <w:tab/>
        </w:r>
        <w:r w:rsidR="00AF7183">
          <w:rPr>
            <w:webHidden/>
          </w:rPr>
          <w:fldChar w:fldCharType="begin"/>
        </w:r>
        <w:r w:rsidR="00AF7183">
          <w:rPr>
            <w:webHidden/>
          </w:rPr>
          <w:instrText xml:space="preserve"> PAGEREF _Toc469493887 \h </w:instrText>
        </w:r>
        <w:r w:rsidR="00AF7183">
          <w:rPr>
            <w:webHidden/>
          </w:rPr>
        </w:r>
        <w:r w:rsidR="00AF7183">
          <w:rPr>
            <w:webHidden/>
          </w:rPr>
          <w:fldChar w:fldCharType="separate"/>
        </w:r>
        <w:r w:rsidR="00AF7183">
          <w:rPr>
            <w:webHidden/>
          </w:rPr>
          <w:t>7</w:t>
        </w:r>
        <w:r w:rsidR="00AF7183">
          <w:rPr>
            <w:webHidden/>
          </w:rPr>
          <w:fldChar w:fldCharType="end"/>
        </w:r>
      </w:hyperlink>
    </w:p>
    <w:p w14:paraId="5555B23B" w14:textId="77777777" w:rsidR="00AF7183" w:rsidRDefault="00165179">
      <w:pPr>
        <w:pStyle w:val="TOC1"/>
        <w:tabs>
          <w:tab w:val="right" w:leader="dot" w:pos="9350"/>
        </w:tabs>
        <w:rPr>
          <w:rFonts w:asciiTheme="minorHAnsi" w:eastAsiaTheme="minorEastAsia" w:hAnsiTheme="minorHAnsi" w:cstheme="minorBidi"/>
          <w:color w:val="auto"/>
          <w:sz w:val="22"/>
          <w:szCs w:val="22"/>
        </w:rPr>
      </w:pPr>
      <w:hyperlink w:anchor="_Toc469493888" w:history="1">
        <w:r w:rsidR="00AF7183" w:rsidRPr="00C3290B">
          <w:rPr>
            <w:rStyle w:val="Hyperlink"/>
            <w:b/>
          </w:rPr>
          <w:t>Table 3.</w:t>
        </w:r>
        <w:r w:rsidR="00AF7183" w:rsidRPr="00C3290B">
          <w:rPr>
            <w:rStyle w:val="Hyperlink"/>
          </w:rPr>
          <w:t xml:space="preserve"> ANCOVA model at south side of Swikshak Lagoon (bears and visitors present) to compare bear presence and association of variables of day of year (3</w:t>
        </w:r>
        <w:r w:rsidR="00AF7183" w:rsidRPr="00C3290B">
          <w:rPr>
            <w:rStyle w:val="Hyperlink"/>
            <w:vertAlign w:val="superscript"/>
          </w:rPr>
          <w:t>rd</w:t>
        </w:r>
        <w:r w:rsidR="00AF7183" w:rsidRPr="00C3290B">
          <w:rPr>
            <w:rStyle w:val="Hyperlink"/>
          </w:rPr>
          <w:t xml:space="preserve"> order transformation), time of day (2</w:t>
        </w:r>
        <w:r w:rsidR="00AF7183" w:rsidRPr="00C3290B">
          <w:rPr>
            <w:rStyle w:val="Hyperlink"/>
            <w:vertAlign w:val="superscript"/>
          </w:rPr>
          <w:t>nd</w:t>
        </w:r>
        <w:r w:rsidR="00AF7183" w:rsidRPr="00C3290B">
          <w:rPr>
            <w:rStyle w:val="Hyperlink"/>
          </w:rPr>
          <w:t xml:space="preserve"> order transformation), year, and tide stage.</w:t>
        </w:r>
        <w:r w:rsidR="00AF7183">
          <w:rPr>
            <w:webHidden/>
          </w:rPr>
          <w:tab/>
        </w:r>
        <w:r w:rsidR="00AF7183">
          <w:rPr>
            <w:webHidden/>
          </w:rPr>
          <w:fldChar w:fldCharType="begin"/>
        </w:r>
        <w:r w:rsidR="00AF7183">
          <w:rPr>
            <w:webHidden/>
          </w:rPr>
          <w:instrText xml:space="preserve"> PAGEREF _Toc469493888 \h </w:instrText>
        </w:r>
        <w:r w:rsidR="00AF7183">
          <w:rPr>
            <w:webHidden/>
          </w:rPr>
        </w:r>
        <w:r w:rsidR="00AF7183">
          <w:rPr>
            <w:webHidden/>
          </w:rPr>
          <w:fldChar w:fldCharType="separate"/>
        </w:r>
        <w:r w:rsidR="00AF7183">
          <w:rPr>
            <w:webHidden/>
          </w:rPr>
          <w:t>10</w:t>
        </w:r>
        <w:r w:rsidR="00AF7183">
          <w:rPr>
            <w:webHidden/>
          </w:rPr>
          <w:fldChar w:fldCharType="end"/>
        </w:r>
      </w:hyperlink>
    </w:p>
    <w:p w14:paraId="53A36B02" w14:textId="77777777" w:rsidR="00AF7183" w:rsidRDefault="00165179">
      <w:pPr>
        <w:pStyle w:val="TOC1"/>
        <w:tabs>
          <w:tab w:val="right" w:leader="dot" w:pos="9350"/>
        </w:tabs>
        <w:rPr>
          <w:rFonts w:asciiTheme="minorHAnsi" w:eastAsiaTheme="minorEastAsia" w:hAnsiTheme="minorHAnsi" w:cstheme="minorBidi"/>
          <w:color w:val="auto"/>
          <w:sz w:val="22"/>
          <w:szCs w:val="22"/>
        </w:rPr>
      </w:pPr>
      <w:hyperlink w:anchor="_Toc469493889" w:history="1">
        <w:r w:rsidR="00AF7183" w:rsidRPr="00C3290B">
          <w:rPr>
            <w:rStyle w:val="Hyperlink"/>
            <w:b/>
          </w:rPr>
          <w:t>Table 4.</w:t>
        </w:r>
        <w:r w:rsidR="00AF7183" w:rsidRPr="00C3290B">
          <w:rPr>
            <w:rStyle w:val="Hyperlink"/>
          </w:rPr>
          <w:t xml:space="preserve"> ANCOVA model at north side of Swikshak Lagoon (bears and no visitor presence) to compare bear presence and association of variables of day of year (3</w:t>
        </w:r>
        <w:r w:rsidR="00AF7183" w:rsidRPr="00C3290B">
          <w:rPr>
            <w:rStyle w:val="Hyperlink"/>
            <w:vertAlign w:val="superscript"/>
          </w:rPr>
          <w:t>rd</w:t>
        </w:r>
        <w:r w:rsidR="00AF7183" w:rsidRPr="00C3290B">
          <w:rPr>
            <w:rStyle w:val="Hyperlink"/>
          </w:rPr>
          <w:t xml:space="preserve"> order transformation), time of day (2</w:t>
        </w:r>
        <w:r w:rsidR="00AF7183" w:rsidRPr="00C3290B">
          <w:rPr>
            <w:rStyle w:val="Hyperlink"/>
            <w:vertAlign w:val="superscript"/>
          </w:rPr>
          <w:t>nd</w:t>
        </w:r>
        <w:r w:rsidR="00AF7183" w:rsidRPr="00C3290B">
          <w:rPr>
            <w:rStyle w:val="Hyperlink"/>
          </w:rPr>
          <w:t xml:space="preserve"> order transformation), year, and tide stage.</w:t>
        </w:r>
        <w:r w:rsidR="00AF7183">
          <w:rPr>
            <w:webHidden/>
          </w:rPr>
          <w:tab/>
        </w:r>
        <w:r w:rsidR="00AF7183">
          <w:rPr>
            <w:webHidden/>
          </w:rPr>
          <w:fldChar w:fldCharType="begin"/>
        </w:r>
        <w:r w:rsidR="00AF7183">
          <w:rPr>
            <w:webHidden/>
          </w:rPr>
          <w:instrText xml:space="preserve"> PAGEREF _Toc469493889 \h </w:instrText>
        </w:r>
        <w:r w:rsidR="00AF7183">
          <w:rPr>
            <w:webHidden/>
          </w:rPr>
        </w:r>
        <w:r w:rsidR="00AF7183">
          <w:rPr>
            <w:webHidden/>
          </w:rPr>
          <w:fldChar w:fldCharType="separate"/>
        </w:r>
        <w:r w:rsidR="00AF7183">
          <w:rPr>
            <w:webHidden/>
          </w:rPr>
          <w:t>10</w:t>
        </w:r>
        <w:r w:rsidR="00AF7183">
          <w:rPr>
            <w:webHidden/>
          </w:rPr>
          <w:fldChar w:fldCharType="end"/>
        </w:r>
      </w:hyperlink>
    </w:p>
    <w:p w14:paraId="3F4D02F2" w14:textId="77777777" w:rsidR="00BD3134" w:rsidRDefault="00BD3134" w:rsidP="00BD3134">
      <w:pPr>
        <w:pStyle w:val="nrpsNormalsingleline"/>
      </w:pPr>
      <w:r>
        <w:fldChar w:fldCharType="end"/>
      </w:r>
    </w:p>
    <w:p w14:paraId="0876C1E1" w14:textId="77777777" w:rsidR="00BD3134" w:rsidRPr="00E31767" w:rsidRDefault="00BD3134" w:rsidP="00BD3134">
      <w:pPr>
        <w:pStyle w:val="nrpsInstructions"/>
        <w:jc w:val="center"/>
        <w:rPr>
          <w:b/>
        </w:rPr>
      </w:pPr>
    </w:p>
    <w:p w14:paraId="4EF87E8C" w14:textId="77777777" w:rsidR="00BD3134" w:rsidRDefault="00BD3134" w:rsidP="00BD3134">
      <w:pPr>
        <w:pStyle w:val="nrpsNormal"/>
      </w:pPr>
    </w:p>
    <w:p w14:paraId="2E1BA856" w14:textId="77777777" w:rsidR="0055601F" w:rsidRPr="00E32C5D" w:rsidRDefault="0055601F" w:rsidP="0055601F">
      <w:pPr>
        <w:pStyle w:val="nrpsHeading1"/>
        <w:rPr>
          <w:color w:val="E36C0A" w:themeColor="accent6" w:themeShade="BF"/>
        </w:rPr>
      </w:pPr>
      <w:bookmarkStart w:id="13" w:name="_Toc263935898"/>
      <w:bookmarkStart w:id="14" w:name="_Toc263956346"/>
      <w:bookmarkStart w:id="15" w:name="_Toc405362308"/>
      <w:bookmarkStart w:id="16" w:name="_Toc469494733"/>
      <w:bookmarkStart w:id="17" w:name="_Toc217722634"/>
      <w:bookmarkStart w:id="18" w:name="_Toc218320075"/>
      <w:r w:rsidRPr="00F533B8">
        <w:t>Appendices</w:t>
      </w:r>
      <w:bookmarkEnd w:id="13"/>
      <w:bookmarkEnd w:id="14"/>
      <w:bookmarkEnd w:id="15"/>
      <w:bookmarkEnd w:id="16"/>
    </w:p>
    <w:p w14:paraId="7615BF29" w14:textId="77777777" w:rsidR="0055601F" w:rsidRPr="009D0D3C" w:rsidRDefault="0055601F" w:rsidP="0055601F">
      <w:pPr>
        <w:pStyle w:val="PageRight"/>
      </w:pPr>
      <w:r>
        <w:t>Page</w:t>
      </w:r>
    </w:p>
    <w:p w14:paraId="3B537285" w14:textId="77777777" w:rsidR="00903FFE" w:rsidRDefault="0055601F" w:rsidP="00903FFE">
      <w:r>
        <w:fldChar w:fldCharType="begin"/>
      </w:r>
      <w:r>
        <w:instrText xml:space="preserve"> TOC \h \z \t "nrps Heading 1 Appendix,1" </w:instrText>
      </w:r>
      <w:r>
        <w:fldChar w:fldCharType="separate"/>
      </w:r>
      <w:r w:rsidR="00007C2D">
        <w:fldChar w:fldCharType="begin"/>
      </w:r>
      <w:r w:rsidR="00007C2D">
        <w:instrText xml:space="preserve"> HYPERLINK \l "_Toc469495097" </w:instrText>
      </w:r>
      <w:r w:rsidR="00007C2D">
        <w:fldChar w:fldCharType="separate"/>
      </w:r>
      <w:r w:rsidR="00F14366">
        <w:rPr>
          <w:rStyle w:val="Hyperlink"/>
        </w:rPr>
        <w:t>Appendix A</w:t>
      </w:r>
      <w:r w:rsidR="00903FFE">
        <w:rPr>
          <w:rStyle w:val="Hyperlink"/>
        </w:rPr>
        <w:t xml:space="preserve">: </w:t>
      </w:r>
      <w:r w:rsidR="00903FFE">
        <w:t>Best practices for viewing bears on the west side of cook inlet and the Katmai Coast</w:t>
      </w:r>
      <w:r w:rsidR="00903FFE">
        <w:fldChar w:fldCharType="begin"/>
      </w:r>
      <w:r w:rsidR="00903FFE">
        <w:instrText xml:space="preserve"> LINK Excel.Sheet.12 "C:\\Users\\kgriffin\\Desktop\\timelapse files-used in analyses\\visitor_times_Swik.xlsx" "visitors.day.of.year!R1:R1048576" \a \f 5 \h  \* MERGEFORMAT </w:instrText>
      </w:r>
      <w:r w:rsidR="00903FFE">
        <w:fldChar w:fldCharType="separate"/>
      </w:r>
    </w:p>
    <w:p w14:paraId="0B5D1E14" w14:textId="77777777" w:rsidR="00396943" w:rsidRDefault="00903FFE" w:rsidP="00903FFE">
      <w:pPr>
        <w:pStyle w:val="TOC1"/>
        <w:tabs>
          <w:tab w:val="right" w:leader="dot" w:pos="9350"/>
        </w:tabs>
        <w:rPr>
          <w:rFonts w:asciiTheme="minorHAnsi" w:eastAsiaTheme="minorEastAsia" w:hAnsiTheme="minorHAnsi" w:cstheme="minorBidi"/>
          <w:color w:val="auto"/>
          <w:sz w:val="22"/>
          <w:szCs w:val="22"/>
        </w:rPr>
      </w:pPr>
      <w:r>
        <w:fldChar w:fldCharType="end"/>
      </w:r>
      <w:r w:rsidR="00396943">
        <w:rPr>
          <w:webHidden/>
        </w:rPr>
        <w:tab/>
      </w:r>
      <w:r>
        <w:rPr>
          <w:webHidden/>
        </w:rPr>
        <w:t>A-</w:t>
      </w:r>
      <w:r w:rsidR="00396943">
        <w:rPr>
          <w:webHidden/>
        </w:rPr>
        <w:fldChar w:fldCharType="begin"/>
      </w:r>
      <w:r w:rsidR="00396943">
        <w:rPr>
          <w:webHidden/>
        </w:rPr>
        <w:instrText xml:space="preserve"> PAGEREF _Toc469495097 \h </w:instrText>
      </w:r>
      <w:r w:rsidR="00396943">
        <w:rPr>
          <w:webHidden/>
        </w:rPr>
      </w:r>
      <w:r w:rsidR="00396943">
        <w:rPr>
          <w:webHidden/>
        </w:rPr>
        <w:fldChar w:fldCharType="separate"/>
      </w:r>
      <w:r w:rsidR="00396943">
        <w:rPr>
          <w:webHidden/>
        </w:rPr>
        <w:t>1</w:t>
      </w:r>
      <w:r w:rsidR="00396943">
        <w:rPr>
          <w:webHidden/>
        </w:rPr>
        <w:fldChar w:fldCharType="end"/>
      </w:r>
      <w:r w:rsidR="00007C2D">
        <w:fldChar w:fldCharType="end"/>
      </w:r>
    </w:p>
    <w:p w14:paraId="0E579CDE" w14:textId="77777777" w:rsidR="0055601F" w:rsidRPr="002F6487" w:rsidRDefault="0055601F" w:rsidP="0055601F">
      <w:pPr>
        <w:pStyle w:val="PageRight"/>
        <w:spacing w:after="0"/>
        <w:jc w:val="left"/>
      </w:pPr>
      <w:r>
        <w:rPr>
          <w:noProof/>
          <w:szCs w:val="24"/>
        </w:rPr>
        <w:fldChar w:fldCharType="end"/>
      </w:r>
    </w:p>
    <w:p w14:paraId="52299B95" w14:textId="77777777" w:rsidR="0055601F" w:rsidRDefault="0055601F" w:rsidP="0055601F">
      <w:pPr>
        <w:pStyle w:val="nrpsNormal"/>
      </w:pPr>
    </w:p>
    <w:p w14:paraId="2142800B" w14:textId="77777777" w:rsidR="0055601F" w:rsidRDefault="0055601F" w:rsidP="0055601F">
      <w:pPr>
        <w:pStyle w:val="nrpsNormal"/>
      </w:pPr>
    </w:p>
    <w:p w14:paraId="0F36E277" w14:textId="77777777" w:rsidR="00CA0C73" w:rsidRDefault="00CA0C73" w:rsidP="00CA0C73">
      <w:pPr>
        <w:pStyle w:val="nrpsNormalsingleline"/>
      </w:pPr>
    </w:p>
    <w:p w14:paraId="479AB91C" w14:textId="77777777" w:rsidR="001254BB" w:rsidRDefault="001254BB" w:rsidP="001254BB">
      <w:pPr>
        <w:pStyle w:val="nrpsPhotocaption"/>
        <w:sectPr w:rsidR="001254BB" w:rsidSect="00CD45AE">
          <w:headerReference w:type="default" r:id="rId20"/>
          <w:footerReference w:type="default" r:id="rId21"/>
          <w:pgSz w:w="12240" w:h="15840" w:code="1"/>
          <w:pgMar w:top="1440" w:right="1440" w:bottom="1440" w:left="1440" w:header="720" w:footer="720" w:gutter="0"/>
          <w:pgNumType w:fmt="lowerRoman"/>
          <w:cols w:space="720"/>
          <w:docGrid w:linePitch="360"/>
        </w:sectPr>
      </w:pPr>
    </w:p>
    <w:p w14:paraId="15BC44C3" w14:textId="77777777" w:rsidR="009F146E" w:rsidRDefault="00F62D89" w:rsidP="00C54F1D">
      <w:pPr>
        <w:pStyle w:val="nrpsHeading1"/>
      </w:pPr>
      <w:bookmarkStart w:id="19" w:name="_Toc469494735"/>
      <w:bookmarkStart w:id="20" w:name="_Toc280111301"/>
      <w:r w:rsidRPr="00F533B8">
        <w:lastRenderedPageBreak/>
        <w:t>Abstract</w:t>
      </w:r>
      <w:bookmarkEnd w:id="17"/>
      <w:bookmarkEnd w:id="18"/>
      <w:bookmarkEnd w:id="19"/>
      <w:r w:rsidRPr="00F533B8">
        <w:t xml:space="preserve"> </w:t>
      </w:r>
      <w:bookmarkStart w:id="21" w:name="_Toc280111303"/>
      <w:bookmarkEnd w:id="20"/>
    </w:p>
    <w:p w14:paraId="72A69B4B" w14:textId="77777777" w:rsidR="009D6E67" w:rsidRDefault="00C7120C" w:rsidP="009D6E67">
      <w:pPr>
        <w:pStyle w:val="nrpsNormal"/>
      </w:pPr>
      <w:r>
        <w:t xml:space="preserve">Visitor activity along coastal sites of </w:t>
      </w:r>
      <w:r w:rsidR="002C7D45">
        <w:t>K</w:t>
      </w:r>
      <w:r>
        <w:t>atmai National Park has risen over the past two decades primarily due to increases in</w:t>
      </w:r>
      <w:r w:rsidR="002C7D45">
        <w:t xml:space="preserve"> </w:t>
      </w:r>
      <w:r w:rsidR="00524B79">
        <w:t xml:space="preserve">brown </w:t>
      </w:r>
      <w:r w:rsidR="002C7D45">
        <w:t>bear</w:t>
      </w:r>
      <w:r w:rsidR="00524B79">
        <w:t xml:space="preserve"> (</w:t>
      </w:r>
      <w:r w:rsidR="00524B79">
        <w:rPr>
          <w:i/>
        </w:rPr>
        <w:t>Ursu</w:t>
      </w:r>
      <w:r w:rsidR="00524B79" w:rsidRPr="00524B79">
        <w:rPr>
          <w:i/>
        </w:rPr>
        <w:t>s arctos</w:t>
      </w:r>
      <w:r w:rsidR="00524B79">
        <w:t>)</w:t>
      </w:r>
      <w:r w:rsidR="002C7D45">
        <w:t xml:space="preserve"> viewing. A series of time-lapse photography studies have been implemented at three coastal bear viewing sites to </w:t>
      </w:r>
      <w:r>
        <w:t xml:space="preserve">determine </w:t>
      </w:r>
      <w:del w:id="22" w:author="Reynolds, Joel H." w:date="2018-08-08T13:21:00Z">
        <w:r w:rsidDel="00E511EC">
          <w:delText>whether</w:delText>
        </w:r>
        <w:r w:rsidR="00C35E41" w:rsidDel="00E511EC">
          <w:delText xml:space="preserve"> </w:delText>
        </w:r>
      </w:del>
      <w:ins w:id="23" w:author="Reynolds, Joel H." w:date="2018-08-08T13:21:00Z">
        <w:r w:rsidR="00E511EC">
          <w:t xml:space="preserve">how </w:t>
        </w:r>
      </w:ins>
      <w:r w:rsidR="00C35E41">
        <w:t>va</w:t>
      </w:r>
      <w:r>
        <w:t>rying levels of visitor activity</w:t>
      </w:r>
      <w:r w:rsidR="00C35E41">
        <w:t xml:space="preserve"> </w:t>
      </w:r>
      <w:ins w:id="24" w:author="Reynolds, Joel H." w:date="2018-08-08T13:21:00Z">
        <w:r w:rsidR="00E511EC">
          <w:t xml:space="preserve">may </w:t>
        </w:r>
      </w:ins>
      <w:r w:rsidR="00C35E41">
        <w:t>affect</w:t>
      </w:r>
      <w:del w:id="25" w:author="Reynolds, Joel H." w:date="2018-08-08T13:21:00Z">
        <w:r w:rsidR="00C35E41" w:rsidDel="00E511EC">
          <w:delText>s</w:delText>
        </w:r>
      </w:del>
      <w:r w:rsidR="00C35E41">
        <w:t xml:space="preserve"> bear activity and spatial distribution.</w:t>
      </w:r>
      <w:r w:rsidR="00FC1902">
        <w:t xml:space="preserve"> We set up cameras</w:t>
      </w:r>
      <w:r w:rsidR="00C35E41">
        <w:t xml:space="preserve"> at each site and photos were taken </w:t>
      </w:r>
      <w:r w:rsidR="00FC1902">
        <w:t>at set intervals for the duration of the bear-viewing season across multiple years. All bears and visitors prese</w:t>
      </w:r>
      <w:r w:rsidR="008F74BB">
        <w:t>nt within the photos were digitized and relative positions were used to determine density patterns and relationships</w:t>
      </w:r>
      <w:r w:rsidR="00FC1902">
        <w:t>. We analyzed bear activity patterns in relationship to temporal variables</w:t>
      </w:r>
      <w:r w:rsidR="00785728">
        <w:t xml:space="preserve"> and bear spatial distribution in the presence and absence of visitors. Bear activity varied </w:t>
      </w:r>
      <w:r w:rsidR="00E276AA">
        <w:t xml:space="preserve">between sites and </w:t>
      </w:r>
      <w:r w:rsidR="00785728">
        <w:t xml:space="preserve">with year, day of year, time, and tide. </w:t>
      </w:r>
      <w:r w:rsidR="00E75B20">
        <w:t>Vis</w:t>
      </w:r>
      <w:r w:rsidR="00DB54FD">
        <w:t xml:space="preserve">itor presence alone did not seem </w:t>
      </w:r>
      <w:r w:rsidR="00E75B20">
        <w:t>to affect bear activity and spatial distribution. However, multiple visitor groups and high visitor numbers appeared to displace bears and change their activity patterns.</w:t>
      </w:r>
      <w:r w:rsidR="00DB54FD">
        <w:t xml:space="preserve"> Management strategies at Katmai</w:t>
      </w:r>
      <w:r w:rsidR="00E276AA">
        <w:t xml:space="preserve"> include </w:t>
      </w:r>
      <w:commentRangeStart w:id="26"/>
      <w:r w:rsidR="00E276AA">
        <w:t>continued monitoring</w:t>
      </w:r>
      <w:r w:rsidR="00DB54FD">
        <w:t xml:space="preserve"> </w:t>
      </w:r>
      <w:r w:rsidR="005C2B57">
        <w:t xml:space="preserve">of </w:t>
      </w:r>
      <w:r w:rsidR="00DB54FD">
        <w:t xml:space="preserve">visitor </w:t>
      </w:r>
      <w:r w:rsidR="00E276AA">
        <w:t>numbers and density at</w:t>
      </w:r>
      <w:r w:rsidR="00DB54FD">
        <w:t xml:space="preserve"> bear viewing sites</w:t>
      </w:r>
      <w:r w:rsidR="00E276AA">
        <w:t xml:space="preserve"> to determine levels of visitation</w:t>
      </w:r>
      <w:commentRangeEnd w:id="26"/>
      <w:r w:rsidR="00E511EC">
        <w:rPr>
          <w:rStyle w:val="CommentReference"/>
          <w:rFonts w:eastAsiaTheme="minorHAnsi" w:cstheme="minorBidi"/>
        </w:rPr>
        <w:commentReference w:id="26"/>
      </w:r>
      <w:r w:rsidR="00DB54FD">
        <w:t xml:space="preserve">. High-visitation sites </w:t>
      </w:r>
      <w:r w:rsidR="00E276AA">
        <w:t>should be</w:t>
      </w:r>
      <w:r>
        <w:t xml:space="preserve"> management priorities and may</w:t>
      </w:r>
      <w:r w:rsidR="00E276AA">
        <w:t xml:space="preserve"> benefit from increased ranger presence or designated viewing areas to minimize the impact on bears.</w:t>
      </w:r>
    </w:p>
    <w:p w14:paraId="7CA07DC2" w14:textId="77777777" w:rsidR="00C35E41" w:rsidRDefault="00C35E41" w:rsidP="009D6E67">
      <w:pPr>
        <w:pStyle w:val="nrpsNormal"/>
      </w:pPr>
    </w:p>
    <w:p w14:paraId="340582DF" w14:textId="77777777" w:rsidR="00F62D89" w:rsidRDefault="00F62D89" w:rsidP="00C54F1D">
      <w:pPr>
        <w:pStyle w:val="nrpsHeading1"/>
      </w:pPr>
      <w:bookmarkStart w:id="27" w:name="_Toc469494736"/>
      <w:r w:rsidRPr="00F533B8">
        <w:t xml:space="preserve">Acknowledgments </w:t>
      </w:r>
      <w:bookmarkStart w:id="28" w:name="_Toc217722636"/>
      <w:bookmarkStart w:id="29" w:name="_Toc218320077"/>
      <w:bookmarkEnd w:id="21"/>
      <w:bookmarkEnd w:id="27"/>
    </w:p>
    <w:p w14:paraId="527A878B" w14:textId="77777777" w:rsidR="00827B63" w:rsidRDefault="006B334A" w:rsidP="00CA3708">
      <w:pPr>
        <w:pStyle w:val="nrpsNormal"/>
      </w:pPr>
      <w:r>
        <w:t xml:space="preserve">This study was funded by the U.S. National Park Service. </w:t>
      </w:r>
      <w:r w:rsidR="007C45BA">
        <w:t xml:space="preserve">Thanks </w:t>
      </w:r>
      <w:r>
        <w:t xml:space="preserve">to all NPS permanent and seasonal employees who participated in project logistics, data collection, </w:t>
      </w:r>
      <w:r w:rsidR="002302B1">
        <w:t>data entry, and QA/QC</w:t>
      </w:r>
      <w:r w:rsidR="007C45BA">
        <w:t>. Thanks to C. Turner for providing her previous study results and edits. Thanks</w:t>
      </w:r>
      <w:r w:rsidR="002302B1">
        <w:t xml:space="preserve"> to T. Wilson</w:t>
      </w:r>
      <w:r w:rsidR="007C45BA">
        <w:t xml:space="preserve"> and T. Hamon</w:t>
      </w:r>
      <w:r w:rsidR="002302B1">
        <w:t xml:space="preserve"> for help through the data analysis</w:t>
      </w:r>
      <w:r w:rsidR="007C45BA">
        <w:t xml:space="preserve"> and editing</w:t>
      </w:r>
      <w:r w:rsidR="002302B1">
        <w:t xml:space="preserve"> process</w:t>
      </w:r>
      <w:r w:rsidR="007C45BA">
        <w:t>.</w:t>
      </w:r>
      <w:r w:rsidR="00EF0716">
        <w:br/>
      </w:r>
    </w:p>
    <w:p w14:paraId="41AEB3DE" w14:textId="77777777" w:rsidR="00827B63" w:rsidRDefault="00827B63" w:rsidP="00F62D89">
      <w:pPr>
        <w:pStyle w:val="nrpsNormal"/>
        <w:sectPr w:rsidR="00827B63" w:rsidSect="00CD45AE">
          <w:headerReference w:type="default" r:id="rId24"/>
          <w:footerReference w:type="default" r:id="rId25"/>
          <w:pgSz w:w="12240" w:h="15840" w:code="1"/>
          <w:pgMar w:top="1440" w:right="1440" w:bottom="1440" w:left="1440" w:header="720" w:footer="720" w:gutter="0"/>
          <w:pgNumType w:fmt="lowerRoman"/>
          <w:cols w:space="720"/>
          <w:docGrid w:linePitch="360"/>
        </w:sectPr>
      </w:pPr>
    </w:p>
    <w:p w14:paraId="6637135A" w14:textId="77777777" w:rsidR="007D69F1" w:rsidRPr="00EF0716" w:rsidRDefault="007D69F1" w:rsidP="007D69F1">
      <w:pPr>
        <w:pStyle w:val="nrpsHeading1"/>
        <w:rPr>
          <w:color w:val="E36C0A" w:themeColor="accent6" w:themeShade="BF"/>
        </w:rPr>
      </w:pPr>
      <w:bookmarkStart w:id="30" w:name="_Toc469494738"/>
      <w:bookmarkStart w:id="31" w:name="_Toc280111304"/>
      <w:bookmarkStart w:id="32" w:name="_Toc387161634"/>
      <w:bookmarkEnd w:id="10"/>
      <w:bookmarkEnd w:id="28"/>
      <w:bookmarkEnd w:id="29"/>
      <w:r w:rsidRPr="00F533B8">
        <w:lastRenderedPageBreak/>
        <w:t>Introduction</w:t>
      </w:r>
      <w:bookmarkEnd w:id="30"/>
      <w:r w:rsidRPr="00F533B8">
        <w:t xml:space="preserve"> </w:t>
      </w:r>
      <w:bookmarkEnd w:id="31"/>
    </w:p>
    <w:p w14:paraId="69EE5D60" w14:textId="77777777" w:rsidR="007D69F1" w:rsidRDefault="007D69F1" w:rsidP="007D69F1">
      <w:pPr>
        <w:pStyle w:val="nrpsNormal"/>
        <w:ind w:firstLine="720"/>
      </w:pPr>
      <w:bookmarkStart w:id="33" w:name="_Toc217722639"/>
      <w:bookmarkStart w:id="34" w:name="_Toc218320082"/>
      <w:bookmarkStart w:id="35" w:name="_Toc263935903"/>
      <w:bookmarkStart w:id="36" w:name="_Toc263956353"/>
      <w:bookmarkStart w:id="37" w:name="_Toc280111311"/>
      <w:r>
        <w:t>Katmai National Park (Katmai), located on the Alaska Peninsula, has several coastal sites that have become increasingly popular among visitors for bear viewing and photography. Bear viewing is the primary reason for many people to visit Katmai (Strawn and Le 2014). The Katmai coast is rich w</w:t>
      </w:r>
      <w:r w:rsidR="00007C2D">
        <w:t>ith natural food resources that</w:t>
      </w:r>
      <w:r>
        <w:t xml:space="preserve"> support a high density of coastal brown bears (</w:t>
      </w:r>
      <w:r w:rsidRPr="00D0028B">
        <w:rPr>
          <w:i/>
        </w:rPr>
        <w:t>Ursus arctos</w:t>
      </w:r>
      <w:r>
        <w:rPr>
          <w:i/>
        </w:rPr>
        <w:t xml:space="preserve">) </w:t>
      </w:r>
      <w:r w:rsidRPr="00311AF8">
        <w:t>(</w:t>
      </w:r>
      <w:r>
        <w:t xml:space="preserve">Miller et al. 1997, </w:t>
      </w:r>
      <w:r w:rsidRPr="00311AF8">
        <w:t>Sellers et al. 1999)</w:t>
      </w:r>
      <w:ins w:id="38" w:author="Reynolds, Joel H." w:date="2018-08-08T13:26:00Z">
        <w:r w:rsidR="009C4B7F">
          <w:t>.</w:t>
        </w:r>
      </w:ins>
      <w:r w:rsidRPr="00311AF8">
        <w:t xml:space="preserve"> </w:t>
      </w:r>
      <w:r>
        <w:t xml:space="preserve">Coastal sites </w:t>
      </w:r>
      <w:r w:rsidRPr="00D0028B">
        <w:t xml:space="preserve">provide ample </w:t>
      </w:r>
      <w:r>
        <w:t>bear viewing opportunities during the summer season and are accessible only by boat or plane. Due to limited access, visitors primarily book guided visits through businesses with commercial use authorizations (CUAs). CUAs provide visitors with guiding, transportation, and outfitting services to coastal sites within Katmai. Coastal sites are managed through ranger patrols and guidelines set forth by the Best Bear Viewing Practices (BBVP) (Appendix A)</w:t>
      </w:r>
      <w:r w:rsidR="00AF2D51">
        <w:t xml:space="preserve">, </w:t>
      </w:r>
      <w:r w:rsidR="00AF2D51" w:rsidRPr="00AF2D51">
        <w:t>Code of Federal Regulations,</w:t>
      </w:r>
      <w:r w:rsidR="00AF2D51">
        <w:t xml:space="preserve"> CUA stipulations</w:t>
      </w:r>
      <w:r w:rsidR="00F134BC">
        <w:t>, and S</w:t>
      </w:r>
      <w:r w:rsidR="00AF2D51">
        <w:t>uperintendent’</w:t>
      </w:r>
      <w:r w:rsidR="00F134BC">
        <w:t>s C</w:t>
      </w:r>
      <w:r w:rsidR="00AF2D51">
        <w:t>ompendium</w:t>
      </w:r>
      <w:r>
        <w:t xml:space="preserve">. Seasonal backcountry ranger patrols are limited due to site remoteness and financial constraints; therefore, Katmai relies primarily on CUA and visitor compliance with the BBVP. The National Park Service developed the BBVP in 2003 in conjunction with the Alaska Department of Fish and Game, input from CUAs who work along the Katmai Coast, and the general public. The goal of the BBVP is to provide best practice guidelines that minimize disturbance to bears and their habitat while providing visitors with the opportunity to observe and learn about bears (Appendix A). </w:t>
      </w:r>
    </w:p>
    <w:p w14:paraId="78812B7A" w14:textId="77777777" w:rsidR="007D69F1" w:rsidRDefault="00007C2D" w:rsidP="007D69F1">
      <w:pPr>
        <w:pStyle w:val="nrpsNormal"/>
        <w:ind w:firstLine="720"/>
      </w:pPr>
      <w:r>
        <w:t>An understanding of</w:t>
      </w:r>
      <w:r w:rsidR="007D69F1">
        <w:t xml:space="preserve"> bear and human use</w:t>
      </w:r>
      <w:r>
        <w:t xml:space="preserve"> along the coast</w:t>
      </w:r>
      <w:r w:rsidR="007D69F1">
        <w:t xml:space="preserve"> and visitation impacts on bear activity is essential to evaluate the effectiveness of current management practices and determine future management needs. One of the most common impacts of human visitation (bear viewers and anglers) on bears is </w:t>
      </w:r>
      <w:r w:rsidR="007D69F1" w:rsidRPr="00A463EE">
        <w:rPr>
          <w:i/>
          <w:rPrChange w:id="39" w:author="Reynolds, Joel H." w:date="2018-08-08T13:28:00Z">
            <w:rPr/>
          </w:rPrChange>
        </w:rPr>
        <w:t>spatial and temporal displacement</w:t>
      </w:r>
      <w:r w:rsidR="007D69F1">
        <w:t xml:space="preserve"> (Fortin et al. 2016). Bear </w:t>
      </w:r>
      <w:commentRangeStart w:id="40"/>
      <w:r w:rsidR="007D69F1">
        <w:t>displacement from prime foraging habitats</w:t>
      </w:r>
      <w:commentRangeEnd w:id="40"/>
      <w:r w:rsidR="00A463EE">
        <w:rPr>
          <w:rStyle w:val="CommentReference"/>
          <w:rFonts w:eastAsiaTheme="minorHAnsi" w:cstheme="minorBidi"/>
        </w:rPr>
        <w:commentReference w:id="40"/>
      </w:r>
      <w:r w:rsidR="007D69F1">
        <w:t xml:space="preserve"> can result in negative consequences for bears including reduced foraging time and increased stress and energetic costs (Smith and Partridge 2004). Katmai began time-lapse photography studies starting in 2004 to document bear and visitor spatial and temporal distribution. Time-lapse photography serves as a cost-effective method to collect data throughout the season during daylight hours without the need for an on-site observer. The study began with bear use at the Brooks River (Hamon et al. 2007) and has expanded to include coastal sites (Fig. 1). The first coastal study was conducted from 2007-09 at Geographic Harbor (Turner 2012). Geographic Harbor is a popular bear viewing site where bears can be found foraging in sedge meadows, digging for clams in the intertidal zone, and fishing during the salmon run. Bear spatial distribution and activity changed with increased visitor use (Turner 2012).</w:t>
      </w:r>
      <w:r w:rsidR="007D69F1" w:rsidRPr="0028509D">
        <w:t xml:space="preserve"> </w:t>
      </w:r>
      <w:r w:rsidR="007D69F1">
        <w:t xml:space="preserve">Bear numbers decreased with an increase in visitor numbers and bears occupied fewer locations when visitors were present. Bear numbers were higher when rangers were present, which is also when visitors were more spatially concentrated, suggesting ranger presence affected visitor behavior and distribution. As a result of the Geographic Harbor study, Katmai </w:t>
      </w:r>
      <w:r>
        <w:t>began stationing rangers</w:t>
      </w:r>
      <w:r w:rsidR="007D69F1">
        <w:t xml:space="preserve"> at Geographic Harbor and Hallo Bay</w:t>
      </w:r>
      <w:r>
        <w:t xml:space="preserve"> in 2014</w:t>
      </w:r>
      <w:r w:rsidR="007D69F1">
        <w:t>, both coastal sites with high visitor and bear numbers.</w:t>
      </w:r>
    </w:p>
    <w:p w14:paraId="0E6DCDFA" w14:textId="77777777" w:rsidR="007D69F1" w:rsidRDefault="007D69F1" w:rsidP="007D69F1">
      <w:pPr>
        <w:pStyle w:val="nrpsNormal"/>
        <w:ind w:firstLine="720"/>
      </w:pPr>
      <w:r>
        <w:t xml:space="preserve">Time-lapse photography studies at two additional Katmai Coast locations (Fig. 1) were completed to determine how bears utilize sites in areas with varying levels of visitation. Both sites consisted of tidally influenced salt marsh where bears forage primarily on sedge. Salt marsh and </w:t>
      </w:r>
      <w:r>
        <w:lastRenderedPageBreak/>
        <w:t xml:space="preserve">intertidal zones provide important foraging opportunities for bears in spring and summer before salmon and berries are available (Smith and Partridge 2004). The studies were conducted from 2012-2014 at Swikshak Lagoon (some visitor presence) and 2010-11 and 2013-14 at Katmai Bay (no visitor presence). Both studies followed the time-lapse photography protocol from previous Katmai studies (Nicolato and Turner 2014). The goals of </w:t>
      </w:r>
      <w:commentRangeStart w:id="41"/>
      <w:r>
        <w:t xml:space="preserve">this study </w:t>
      </w:r>
      <w:commentRangeEnd w:id="41"/>
      <w:r w:rsidR="005B5D8C">
        <w:rPr>
          <w:rStyle w:val="CommentReference"/>
          <w:rFonts w:eastAsiaTheme="minorHAnsi" w:cstheme="minorBidi"/>
        </w:rPr>
        <w:commentReference w:id="41"/>
      </w:r>
      <w:r>
        <w:t xml:space="preserve">are to 1) </w:t>
      </w:r>
      <w:commentRangeStart w:id="42"/>
      <w:r>
        <w:t xml:space="preserve">determine </w:t>
      </w:r>
      <w:commentRangeEnd w:id="42"/>
      <w:r w:rsidR="005B5D8C">
        <w:rPr>
          <w:rStyle w:val="CommentReference"/>
          <w:rFonts w:eastAsiaTheme="minorHAnsi" w:cstheme="minorBidi"/>
        </w:rPr>
        <w:commentReference w:id="42"/>
      </w:r>
      <w:r>
        <w:t>bear and visitor use patterns in relation to temporal and spatial variables at Swikshak Lagoon and Katmai Bay, 2) investigate the effects of visitor presence on bear numbers and spatial distribution, 3) compare bear temporal and spatial distribution at sites with no visitation (Katmai Bay), some visitation (Swikshak), and high visitation (previous study at Geographic Harbor), and 4) use the results of this study to inform the development of Katmai’s backcountry management plan.</w:t>
      </w:r>
    </w:p>
    <w:p w14:paraId="25839D9A" w14:textId="77777777" w:rsidR="007D69F1" w:rsidRDefault="007D69F1" w:rsidP="007D69F1">
      <w:pPr>
        <w:pStyle w:val="nrpsNormal"/>
        <w:jc w:val="center"/>
      </w:pPr>
      <w:r>
        <w:rPr>
          <w:noProof/>
        </w:rPr>
        <w:drawing>
          <wp:inline distT="0" distB="0" distL="0" distR="0" wp14:anchorId="60AB6A41" wp14:editId="2B182837">
            <wp:extent cx="4754880" cy="496161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rviewing map.jpg"/>
                    <pic:cNvPicPr/>
                  </pic:nvPicPr>
                  <pic:blipFill rotWithShape="1">
                    <a:blip r:embed="rId26">
                      <a:extLst>
                        <a:ext uri="{28A0092B-C50C-407E-A947-70E740481C1C}">
                          <a14:useLocalDpi xmlns:a14="http://schemas.microsoft.com/office/drawing/2010/main" val="0"/>
                        </a:ext>
                      </a:extLst>
                    </a:blip>
                    <a:srcRect l="10171" t="28439" r="9800" b="7032"/>
                    <a:stretch/>
                  </pic:blipFill>
                  <pic:spPr bwMode="auto">
                    <a:xfrm>
                      <a:off x="0" y="0"/>
                      <a:ext cx="4756638" cy="4963448"/>
                    </a:xfrm>
                    <a:prstGeom prst="rect">
                      <a:avLst/>
                    </a:prstGeom>
                    <a:ln>
                      <a:noFill/>
                    </a:ln>
                    <a:extLst>
                      <a:ext uri="{53640926-AAD7-44D8-BBD7-CCE9431645EC}">
                        <a14:shadowObscured xmlns:a14="http://schemas.microsoft.com/office/drawing/2010/main"/>
                      </a:ext>
                    </a:extLst>
                  </pic:spPr>
                </pic:pic>
              </a:graphicData>
            </a:graphic>
          </wp:inline>
        </w:drawing>
      </w:r>
    </w:p>
    <w:p w14:paraId="4541F61C" w14:textId="77777777" w:rsidR="007D69F1" w:rsidRPr="00AF5D46" w:rsidRDefault="007D69F1" w:rsidP="00AF5D46">
      <w:pPr>
        <w:pStyle w:val="nrpsFigurecaption"/>
      </w:pPr>
      <w:bookmarkStart w:id="43" w:name="_Toc469580950"/>
      <w:r w:rsidRPr="00AF5D46">
        <w:rPr>
          <w:b/>
        </w:rPr>
        <w:t>Figure 1</w:t>
      </w:r>
      <w:r w:rsidRPr="00AF5D46">
        <w:t xml:space="preserve">. </w:t>
      </w:r>
      <w:r w:rsidRPr="00AF5D46">
        <w:rPr>
          <w:rStyle w:val="nrpsFigurecaptionChar"/>
          <w:bCs/>
        </w:rPr>
        <w:t>Coastal time-lapse photography study sites in Katmai National Park and Preserve. Studies were conducted 2007-2009 at Geographic Harbor, 2010-11, 2013-14 at Katmai Bay, and 2012-2014 at Swikshak Lagoon. Park Headquarters are located in King Salmon.</w:t>
      </w:r>
      <w:bookmarkEnd w:id="43"/>
      <w:r w:rsidRPr="00AF5D46">
        <w:t xml:space="preserve"> </w:t>
      </w:r>
    </w:p>
    <w:p w14:paraId="0E8B6FDC" w14:textId="77777777" w:rsidR="007D69F1" w:rsidRDefault="007D69F1" w:rsidP="007D69F1">
      <w:pPr>
        <w:pStyle w:val="nrpsNormal"/>
      </w:pPr>
    </w:p>
    <w:p w14:paraId="164EFCAD" w14:textId="77777777" w:rsidR="007D69F1" w:rsidRPr="004A4631" w:rsidRDefault="007D69F1" w:rsidP="004A4631">
      <w:pPr>
        <w:pStyle w:val="nrpsHeading1"/>
      </w:pPr>
      <w:bookmarkStart w:id="44" w:name="_Toc469494739"/>
      <w:r w:rsidRPr="004A4631">
        <w:lastRenderedPageBreak/>
        <w:t>Methods</w:t>
      </w:r>
      <w:bookmarkEnd w:id="44"/>
      <w:r w:rsidRPr="004A4631">
        <w:t xml:space="preserve"> </w:t>
      </w:r>
    </w:p>
    <w:p w14:paraId="6F4043B3" w14:textId="77777777" w:rsidR="007D69F1" w:rsidRDefault="00007C2D" w:rsidP="007D69F1">
      <w:pPr>
        <w:pStyle w:val="nrpsNormal"/>
        <w:ind w:firstLine="720"/>
      </w:pPr>
      <w:r>
        <w:t>We set up two cameras</w:t>
      </w:r>
      <w:r w:rsidR="007D69F1" w:rsidRPr="002B1D72">
        <w:t xml:space="preserve"> </w:t>
      </w:r>
      <w:r w:rsidR="007D69F1">
        <w:t xml:space="preserve">at each site </w:t>
      </w:r>
      <w:r w:rsidR="007D69F1" w:rsidRPr="002B1D72">
        <w:t>overlooking Swikshak Lagoon and Katmai Bay. Cameras were fitted with wide-ang</w:t>
      </w:r>
      <w:r w:rsidR="007D69F1">
        <w:t>le lenses and connected to time-</w:t>
      </w:r>
      <w:r w:rsidR="007D69F1" w:rsidRPr="002B1D72">
        <w:t>lapse controllers (Digisnap 2800, Harbortronics Inc.).</w:t>
      </w:r>
      <w:r w:rsidR="007D69F1">
        <w:t xml:space="preserve"> Cameras and time-lapse controllers were powered by 12 V batteries charged using 10 W solar panels. Cameras were camouflaged and installation included electric fences with charge capacities of 9700 V to prevent animal disturbances. Photos were taken at regular intervals (every 30 minutes) throughout each season (Table 1). Despite fence installation, some disturbance still occurred, resulting in camera failure and periods without photos. Sites were visited periodically throughout each season to ensure the installations were still functioning and to perform camera card changes. </w:t>
      </w:r>
      <w:r w:rsidR="007D69F1" w:rsidRPr="002B1D72">
        <w:t>When came</w:t>
      </w:r>
      <w:r w:rsidR="00CE299C">
        <w:t>ra failures occurred</w:t>
      </w:r>
      <w:r w:rsidR="00936EE0">
        <w:t>, photos from</w:t>
      </w:r>
      <w:r w:rsidR="007D69F1" w:rsidRPr="002B1D72">
        <w:t xml:space="preserve"> </w:t>
      </w:r>
      <w:commentRangeStart w:id="45"/>
      <w:r w:rsidR="007D69F1" w:rsidRPr="002B1D72">
        <w:t xml:space="preserve">two </w:t>
      </w:r>
      <w:commentRangeEnd w:id="45"/>
      <w:r w:rsidR="00DD0A81">
        <w:rPr>
          <w:rStyle w:val="CommentReference"/>
          <w:rFonts w:eastAsiaTheme="minorHAnsi" w:cstheme="minorBidi"/>
        </w:rPr>
        <w:commentReference w:id="45"/>
      </w:r>
      <w:r w:rsidR="007D69F1" w:rsidRPr="002B1D72">
        <w:t>cameras</w:t>
      </w:r>
      <w:r w:rsidR="00936EE0">
        <w:t xml:space="preserve"> were used</w:t>
      </w:r>
      <w:r w:rsidR="007D69F1" w:rsidRPr="002B1D72">
        <w:t xml:space="preserve"> to fill in data gaps</w:t>
      </w:r>
      <w:r w:rsidR="007D69F1">
        <w:t xml:space="preserve"> when</w:t>
      </w:r>
      <w:r w:rsidR="007D69F1" w:rsidRPr="002B1D72">
        <w:t xml:space="preserve"> possible.</w:t>
      </w:r>
      <w:r w:rsidR="007D69F1">
        <w:t xml:space="preserve"> Photos that were too blurry (due to weather) or dark to identify objects were marked as unscored. </w:t>
      </w:r>
    </w:p>
    <w:p w14:paraId="0F72157A" w14:textId="77777777" w:rsidR="007D69F1" w:rsidRPr="00AF7183" w:rsidRDefault="007D69F1" w:rsidP="00AF7183">
      <w:pPr>
        <w:pStyle w:val="nrpsTablecaption"/>
      </w:pPr>
      <w:bookmarkStart w:id="46" w:name="_Toc469493886"/>
      <w:r w:rsidRPr="00AF7183">
        <w:rPr>
          <w:b/>
        </w:rPr>
        <w:t>Table 1.</w:t>
      </w:r>
      <w:r w:rsidRPr="00AF7183">
        <w:t xml:space="preserve"> Katmai National Park time-lapse photography sites and photo collection seasons. Number of photos scored includes </w:t>
      </w:r>
      <w:commentRangeStart w:id="47"/>
      <w:r w:rsidRPr="00AF7183">
        <w:t>all photos that were used in analysis</w:t>
      </w:r>
      <w:commentRangeEnd w:id="47"/>
      <w:r w:rsidR="00DD0A81">
        <w:rPr>
          <w:rStyle w:val="CommentReference"/>
          <w:rFonts w:ascii="Times New Roman" w:eastAsiaTheme="minorHAnsi" w:hAnsi="Times New Roman" w:cstheme="minorBidi"/>
          <w:bCs w:val="0"/>
        </w:rPr>
        <w:commentReference w:id="47"/>
      </w:r>
      <w:r w:rsidRPr="00AF7183">
        <w:t>.</w:t>
      </w:r>
      <w:bookmarkEnd w:id="46"/>
    </w:p>
    <w:tbl>
      <w:tblPr>
        <w:tblW w:w="0" w:type="auto"/>
        <w:tblInd w:w="93" w:type="dxa"/>
        <w:tblLook w:val="04A0" w:firstRow="1" w:lastRow="0" w:firstColumn="1" w:lastColumn="0" w:noHBand="0" w:noVBand="1"/>
      </w:tblPr>
      <w:tblGrid>
        <w:gridCol w:w="1979"/>
        <w:gridCol w:w="877"/>
        <w:gridCol w:w="977"/>
        <w:gridCol w:w="977"/>
        <w:gridCol w:w="439"/>
        <w:gridCol w:w="439"/>
        <w:gridCol w:w="877"/>
        <w:gridCol w:w="977"/>
        <w:gridCol w:w="877"/>
      </w:tblGrid>
      <w:tr w:rsidR="007D69F1" w:rsidRPr="00421D17" w14:paraId="72F61D0F" w14:textId="77777777" w:rsidTr="00AF5D46">
        <w:trPr>
          <w:trHeight w:val="300"/>
        </w:trPr>
        <w:tc>
          <w:tcPr>
            <w:tcW w:w="0" w:type="auto"/>
            <w:tcBorders>
              <w:top w:val="nil"/>
              <w:left w:val="nil"/>
              <w:bottom w:val="nil"/>
              <w:right w:val="nil"/>
            </w:tcBorders>
            <w:shd w:val="clear" w:color="auto" w:fill="auto"/>
            <w:noWrap/>
            <w:vAlign w:val="bottom"/>
            <w:hideMark/>
          </w:tcPr>
          <w:p w14:paraId="26AEAF15" w14:textId="77777777" w:rsidR="007D69F1" w:rsidRPr="00421D17" w:rsidRDefault="007D69F1" w:rsidP="00AF5D46">
            <w:pPr>
              <w:spacing w:after="0" w:line="240" w:lineRule="auto"/>
              <w:rPr>
                <w:rFonts w:ascii="Arial" w:eastAsia="Times New Roman" w:hAnsi="Arial" w:cs="Arial"/>
                <w:color w:val="000000"/>
                <w:sz w:val="18"/>
                <w:szCs w:val="18"/>
              </w:rPr>
            </w:pPr>
          </w:p>
        </w:tc>
        <w:tc>
          <w:tcPr>
            <w:tcW w:w="0" w:type="auto"/>
            <w:gridSpan w:val="4"/>
            <w:tcBorders>
              <w:top w:val="nil"/>
              <w:left w:val="nil"/>
              <w:bottom w:val="single" w:sz="4" w:space="0" w:color="auto"/>
              <w:right w:val="nil"/>
            </w:tcBorders>
            <w:shd w:val="clear" w:color="auto" w:fill="auto"/>
            <w:noWrap/>
            <w:vAlign w:val="bottom"/>
            <w:hideMark/>
          </w:tcPr>
          <w:p w14:paraId="167F703B" w14:textId="77777777" w:rsidR="007D69F1" w:rsidRPr="00421D17" w:rsidRDefault="007D69F1" w:rsidP="00AF5D46">
            <w:pPr>
              <w:spacing w:after="0" w:line="240" w:lineRule="auto"/>
              <w:rPr>
                <w:rFonts w:ascii="Arial" w:eastAsia="Times New Roman" w:hAnsi="Arial" w:cs="Arial"/>
                <w:b/>
                <w:bCs/>
                <w:color w:val="000000"/>
                <w:sz w:val="18"/>
                <w:szCs w:val="18"/>
              </w:rPr>
            </w:pPr>
            <w:r w:rsidRPr="0028509D">
              <w:rPr>
                <w:rFonts w:ascii="Arial" w:eastAsia="Times New Roman" w:hAnsi="Arial" w:cs="Arial"/>
                <w:b/>
                <w:bCs/>
                <w:color w:val="000000"/>
                <w:sz w:val="18"/>
                <w:szCs w:val="18"/>
              </w:rPr>
              <w:t xml:space="preserve">          </w:t>
            </w:r>
            <w:r w:rsidRPr="00421D17">
              <w:rPr>
                <w:rFonts w:ascii="Arial" w:eastAsia="Times New Roman" w:hAnsi="Arial" w:cs="Arial"/>
                <w:b/>
                <w:bCs/>
                <w:color w:val="000000"/>
                <w:sz w:val="18"/>
                <w:szCs w:val="18"/>
              </w:rPr>
              <w:t>Swikshak Lagoon</w:t>
            </w:r>
          </w:p>
        </w:tc>
        <w:tc>
          <w:tcPr>
            <w:tcW w:w="0" w:type="auto"/>
            <w:gridSpan w:val="4"/>
            <w:tcBorders>
              <w:top w:val="nil"/>
              <w:left w:val="nil"/>
              <w:bottom w:val="single" w:sz="4" w:space="0" w:color="auto"/>
              <w:right w:val="nil"/>
            </w:tcBorders>
            <w:shd w:val="clear" w:color="auto" w:fill="auto"/>
            <w:noWrap/>
            <w:vAlign w:val="bottom"/>
            <w:hideMark/>
          </w:tcPr>
          <w:p w14:paraId="3201325E" w14:textId="77777777" w:rsidR="007D69F1" w:rsidRPr="00421D17" w:rsidRDefault="007D69F1" w:rsidP="00AF5D46">
            <w:pPr>
              <w:spacing w:after="0" w:line="240" w:lineRule="auto"/>
              <w:rPr>
                <w:rFonts w:ascii="Arial" w:eastAsia="Times New Roman" w:hAnsi="Arial" w:cs="Arial"/>
                <w:b/>
                <w:bCs/>
                <w:color w:val="000000"/>
                <w:sz w:val="18"/>
                <w:szCs w:val="18"/>
              </w:rPr>
            </w:pPr>
            <w:r w:rsidRPr="0028509D">
              <w:rPr>
                <w:rFonts w:ascii="Arial" w:eastAsia="Times New Roman" w:hAnsi="Arial" w:cs="Arial"/>
                <w:b/>
                <w:bCs/>
                <w:color w:val="000000"/>
                <w:sz w:val="18"/>
                <w:szCs w:val="18"/>
              </w:rPr>
              <w:t xml:space="preserve">              </w:t>
            </w:r>
            <w:r w:rsidRPr="00421D17">
              <w:rPr>
                <w:rFonts w:ascii="Arial" w:eastAsia="Times New Roman" w:hAnsi="Arial" w:cs="Arial"/>
                <w:b/>
                <w:bCs/>
                <w:color w:val="000000"/>
                <w:sz w:val="18"/>
                <w:szCs w:val="18"/>
              </w:rPr>
              <w:t>Katmai Bay</w:t>
            </w:r>
          </w:p>
        </w:tc>
      </w:tr>
      <w:tr w:rsidR="007D69F1" w:rsidRPr="0028509D" w14:paraId="6999A9A0" w14:textId="77777777" w:rsidTr="00AF5D46">
        <w:trPr>
          <w:trHeight w:val="300"/>
        </w:trPr>
        <w:tc>
          <w:tcPr>
            <w:tcW w:w="0" w:type="auto"/>
            <w:tcBorders>
              <w:top w:val="nil"/>
              <w:left w:val="nil"/>
              <w:bottom w:val="single" w:sz="4" w:space="0" w:color="auto"/>
              <w:right w:val="nil"/>
            </w:tcBorders>
            <w:shd w:val="clear" w:color="auto" w:fill="auto"/>
            <w:noWrap/>
            <w:vAlign w:val="bottom"/>
            <w:hideMark/>
          </w:tcPr>
          <w:p w14:paraId="66C5AB47" w14:textId="77777777" w:rsidR="007D69F1" w:rsidRPr="00421D17" w:rsidRDefault="007D69F1" w:rsidP="00AF5D46">
            <w:pPr>
              <w:spacing w:after="0" w:line="240" w:lineRule="auto"/>
              <w:rPr>
                <w:rFonts w:ascii="Arial" w:eastAsia="Times New Roman" w:hAnsi="Arial" w:cs="Arial"/>
                <w:color w:val="000000"/>
                <w:sz w:val="18"/>
                <w:szCs w:val="18"/>
              </w:rPr>
            </w:pPr>
            <w:r w:rsidRPr="00421D17">
              <w:rPr>
                <w:rFonts w:ascii="Arial" w:eastAsia="Times New Roman" w:hAnsi="Arial" w:cs="Arial"/>
                <w:color w:val="000000"/>
                <w:sz w:val="18"/>
                <w:szCs w:val="18"/>
              </w:rPr>
              <w:t> </w:t>
            </w:r>
          </w:p>
        </w:tc>
        <w:tc>
          <w:tcPr>
            <w:tcW w:w="0" w:type="auto"/>
            <w:tcBorders>
              <w:top w:val="nil"/>
              <w:left w:val="nil"/>
              <w:bottom w:val="single" w:sz="4" w:space="0" w:color="auto"/>
              <w:right w:val="nil"/>
            </w:tcBorders>
            <w:shd w:val="clear" w:color="auto" w:fill="auto"/>
            <w:noWrap/>
            <w:vAlign w:val="bottom"/>
            <w:hideMark/>
          </w:tcPr>
          <w:p w14:paraId="4848B31C"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2012</w:t>
            </w:r>
          </w:p>
        </w:tc>
        <w:tc>
          <w:tcPr>
            <w:tcW w:w="0" w:type="auto"/>
            <w:tcBorders>
              <w:top w:val="nil"/>
              <w:left w:val="nil"/>
              <w:bottom w:val="single" w:sz="4" w:space="0" w:color="auto"/>
              <w:right w:val="nil"/>
            </w:tcBorders>
            <w:shd w:val="clear" w:color="auto" w:fill="auto"/>
            <w:noWrap/>
            <w:vAlign w:val="bottom"/>
            <w:hideMark/>
          </w:tcPr>
          <w:p w14:paraId="280C1DBA"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2013</w:t>
            </w:r>
          </w:p>
        </w:tc>
        <w:tc>
          <w:tcPr>
            <w:tcW w:w="0" w:type="auto"/>
            <w:tcBorders>
              <w:top w:val="nil"/>
              <w:left w:val="nil"/>
              <w:bottom w:val="single" w:sz="4" w:space="0" w:color="auto"/>
              <w:right w:val="single" w:sz="4" w:space="0" w:color="auto"/>
            </w:tcBorders>
            <w:shd w:val="clear" w:color="auto" w:fill="auto"/>
            <w:noWrap/>
            <w:vAlign w:val="bottom"/>
            <w:hideMark/>
          </w:tcPr>
          <w:p w14:paraId="73DD3944"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2014</w:t>
            </w:r>
          </w:p>
        </w:tc>
        <w:tc>
          <w:tcPr>
            <w:tcW w:w="0" w:type="auto"/>
            <w:gridSpan w:val="2"/>
            <w:tcBorders>
              <w:top w:val="nil"/>
              <w:left w:val="single" w:sz="4" w:space="0" w:color="auto"/>
              <w:bottom w:val="single" w:sz="4" w:space="0" w:color="auto"/>
              <w:right w:val="nil"/>
            </w:tcBorders>
            <w:shd w:val="clear" w:color="auto" w:fill="auto"/>
            <w:noWrap/>
            <w:vAlign w:val="bottom"/>
            <w:hideMark/>
          </w:tcPr>
          <w:p w14:paraId="08EAD799"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2010</w:t>
            </w:r>
          </w:p>
        </w:tc>
        <w:tc>
          <w:tcPr>
            <w:tcW w:w="0" w:type="auto"/>
            <w:tcBorders>
              <w:top w:val="nil"/>
              <w:left w:val="nil"/>
              <w:bottom w:val="single" w:sz="4" w:space="0" w:color="auto"/>
              <w:right w:val="nil"/>
            </w:tcBorders>
            <w:shd w:val="clear" w:color="auto" w:fill="auto"/>
            <w:noWrap/>
            <w:vAlign w:val="bottom"/>
            <w:hideMark/>
          </w:tcPr>
          <w:p w14:paraId="345DBFA8"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2011</w:t>
            </w:r>
          </w:p>
        </w:tc>
        <w:tc>
          <w:tcPr>
            <w:tcW w:w="0" w:type="auto"/>
            <w:tcBorders>
              <w:top w:val="nil"/>
              <w:left w:val="nil"/>
              <w:bottom w:val="single" w:sz="4" w:space="0" w:color="auto"/>
              <w:right w:val="nil"/>
            </w:tcBorders>
            <w:shd w:val="clear" w:color="auto" w:fill="auto"/>
            <w:noWrap/>
            <w:vAlign w:val="bottom"/>
            <w:hideMark/>
          </w:tcPr>
          <w:p w14:paraId="0B8E56EB"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2013</w:t>
            </w:r>
          </w:p>
        </w:tc>
        <w:tc>
          <w:tcPr>
            <w:tcW w:w="0" w:type="auto"/>
            <w:tcBorders>
              <w:top w:val="nil"/>
              <w:left w:val="nil"/>
              <w:bottom w:val="single" w:sz="4" w:space="0" w:color="auto"/>
              <w:right w:val="nil"/>
            </w:tcBorders>
            <w:shd w:val="clear" w:color="auto" w:fill="auto"/>
            <w:noWrap/>
            <w:vAlign w:val="bottom"/>
            <w:hideMark/>
          </w:tcPr>
          <w:p w14:paraId="6EA92267"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2014</w:t>
            </w:r>
          </w:p>
        </w:tc>
      </w:tr>
      <w:tr w:rsidR="007D69F1" w:rsidRPr="0028509D" w14:paraId="06632051" w14:textId="77777777" w:rsidTr="00AF5D46">
        <w:trPr>
          <w:trHeight w:val="575"/>
        </w:trPr>
        <w:tc>
          <w:tcPr>
            <w:tcW w:w="0" w:type="auto"/>
            <w:tcBorders>
              <w:top w:val="nil"/>
              <w:left w:val="nil"/>
              <w:bottom w:val="nil"/>
              <w:right w:val="nil"/>
            </w:tcBorders>
            <w:shd w:val="clear" w:color="auto" w:fill="auto"/>
            <w:noWrap/>
            <w:vAlign w:val="center"/>
            <w:hideMark/>
          </w:tcPr>
          <w:p w14:paraId="470D41A8" w14:textId="77777777" w:rsidR="007D69F1" w:rsidRPr="00421D17" w:rsidRDefault="007D69F1" w:rsidP="00AF5D46">
            <w:pPr>
              <w:spacing w:after="0" w:line="240" w:lineRule="auto"/>
              <w:rPr>
                <w:rFonts w:ascii="Arial" w:eastAsia="Times New Roman" w:hAnsi="Arial" w:cs="Arial"/>
                <w:color w:val="000000"/>
                <w:sz w:val="18"/>
                <w:szCs w:val="18"/>
              </w:rPr>
            </w:pPr>
            <w:r w:rsidRPr="00421D17">
              <w:rPr>
                <w:rFonts w:ascii="Arial" w:eastAsia="Times New Roman" w:hAnsi="Arial" w:cs="Arial"/>
                <w:color w:val="000000"/>
                <w:sz w:val="18"/>
                <w:szCs w:val="18"/>
              </w:rPr>
              <w:t>photo collection dates</w:t>
            </w:r>
          </w:p>
        </w:tc>
        <w:tc>
          <w:tcPr>
            <w:tcW w:w="0" w:type="auto"/>
            <w:tcBorders>
              <w:top w:val="nil"/>
              <w:left w:val="nil"/>
              <w:bottom w:val="nil"/>
              <w:right w:val="nil"/>
            </w:tcBorders>
            <w:shd w:val="clear" w:color="auto" w:fill="auto"/>
            <w:noWrap/>
            <w:vAlign w:val="center"/>
            <w:hideMark/>
          </w:tcPr>
          <w:p w14:paraId="629C9E66"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6/2-10/</w:t>
            </w:r>
            <w:r w:rsidRPr="00421D17">
              <w:rPr>
                <w:rFonts w:ascii="Arial" w:eastAsia="Times New Roman" w:hAnsi="Arial" w:cs="Arial"/>
                <w:color w:val="000000"/>
                <w:sz w:val="18"/>
                <w:szCs w:val="18"/>
              </w:rPr>
              <w:t>9</w:t>
            </w:r>
          </w:p>
        </w:tc>
        <w:tc>
          <w:tcPr>
            <w:tcW w:w="0" w:type="auto"/>
            <w:tcBorders>
              <w:top w:val="nil"/>
              <w:left w:val="nil"/>
              <w:bottom w:val="nil"/>
              <w:right w:val="nil"/>
            </w:tcBorders>
            <w:shd w:val="clear" w:color="auto" w:fill="auto"/>
            <w:noWrap/>
            <w:vAlign w:val="center"/>
            <w:hideMark/>
          </w:tcPr>
          <w:p w14:paraId="2D759D20"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4/28-9/</w:t>
            </w:r>
            <w:r w:rsidRPr="00421D17">
              <w:rPr>
                <w:rFonts w:ascii="Arial" w:eastAsia="Times New Roman" w:hAnsi="Arial" w:cs="Arial"/>
                <w:color w:val="000000"/>
                <w:sz w:val="18"/>
                <w:szCs w:val="18"/>
              </w:rPr>
              <w:t>22</w:t>
            </w:r>
          </w:p>
        </w:tc>
        <w:tc>
          <w:tcPr>
            <w:tcW w:w="0" w:type="auto"/>
            <w:tcBorders>
              <w:top w:val="nil"/>
              <w:left w:val="nil"/>
              <w:bottom w:val="nil"/>
              <w:right w:val="single" w:sz="4" w:space="0" w:color="auto"/>
            </w:tcBorders>
            <w:shd w:val="clear" w:color="auto" w:fill="auto"/>
            <w:noWrap/>
            <w:vAlign w:val="center"/>
            <w:hideMark/>
          </w:tcPr>
          <w:p w14:paraId="1419A7F3"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4/28-9/</w:t>
            </w:r>
            <w:r w:rsidRPr="00421D17">
              <w:rPr>
                <w:rFonts w:ascii="Arial" w:eastAsia="Times New Roman" w:hAnsi="Arial" w:cs="Arial"/>
                <w:color w:val="000000"/>
                <w:sz w:val="18"/>
                <w:szCs w:val="18"/>
              </w:rPr>
              <w:t>23</w:t>
            </w:r>
          </w:p>
        </w:tc>
        <w:tc>
          <w:tcPr>
            <w:tcW w:w="0" w:type="auto"/>
            <w:gridSpan w:val="2"/>
            <w:tcBorders>
              <w:top w:val="nil"/>
              <w:left w:val="single" w:sz="4" w:space="0" w:color="auto"/>
              <w:bottom w:val="nil"/>
              <w:right w:val="nil"/>
            </w:tcBorders>
            <w:shd w:val="clear" w:color="auto" w:fill="auto"/>
            <w:noWrap/>
            <w:vAlign w:val="center"/>
            <w:hideMark/>
          </w:tcPr>
          <w:p w14:paraId="374CC828"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6/4-9/</w:t>
            </w:r>
            <w:r w:rsidRPr="00421D17">
              <w:rPr>
                <w:rFonts w:ascii="Arial" w:eastAsia="Times New Roman" w:hAnsi="Arial" w:cs="Arial"/>
                <w:color w:val="000000"/>
                <w:sz w:val="18"/>
                <w:szCs w:val="18"/>
              </w:rPr>
              <w:t>12</w:t>
            </w:r>
          </w:p>
        </w:tc>
        <w:tc>
          <w:tcPr>
            <w:tcW w:w="0" w:type="auto"/>
            <w:tcBorders>
              <w:top w:val="nil"/>
              <w:left w:val="nil"/>
              <w:bottom w:val="nil"/>
              <w:right w:val="nil"/>
            </w:tcBorders>
            <w:shd w:val="clear" w:color="auto" w:fill="auto"/>
            <w:noWrap/>
            <w:vAlign w:val="center"/>
            <w:hideMark/>
          </w:tcPr>
          <w:p w14:paraId="17A766D3"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6/5-9/</w:t>
            </w:r>
            <w:r w:rsidRPr="00421D17">
              <w:rPr>
                <w:rFonts w:ascii="Arial" w:eastAsia="Times New Roman" w:hAnsi="Arial" w:cs="Arial"/>
                <w:color w:val="000000"/>
                <w:sz w:val="18"/>
                <w:szCs w:val="18"/>
              </w:rPr>
              <w:t>26</w:t>
            </w:r>
          </w:p>
        </w:tc>
        <w:tc>
          <w:tcPr>
            <w:tcW w:w="0" w:type="auto"/>
            <w:tcBorders>
              <w:top w:val="nil"/>
              <w:left w:val="nil"/>
              <w:bottom w:val="nil"/>
              <w:right w:val="nil"/>
            </w:tcBorders>
            <w:shd w:val="clear" w:color="auto" w:fill="auto"/>
            <w:noWrap/>
            <w:vAlign w:val="center"/>
            <w:hideMark/>
          </w:tcPr>
          <w:p w14:paraId="0C205A4A"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5/29-8/</w:t>
            </w:r>
            <w:r w:rsidRPr="00421D17">
              <w:rPr>
                <w:rFonts w:ascii="Arial" w:eastAsia="Times New Roman" w:hAnsi="Arial" w:cs="Arial"/>
                <w:color w:val="000000"/>
                <w:sz w:val="18"/>
                <w:szCs w:val="18"/>
              </w:rPr>
              <w:t>5</w:t>
            </w:r>
          </w:p>
        </w:tc>
        <w:tc>
          <w:tcPr>
            <w:tcW w:w="0" w:type="auto"/>
            <w:tcBorders>
              <w:top w:val="nil"/>
              <w:left w:val="nil"/>
              <w:bottom w:val="nil"/>
              <w:right w:val="nil"/>
            </w:tcBorders>
            <w:shd w:val="clear" w:color="auto" w:fill="auto"/>
            <w:noWrap/>
            <w:vAlign w:val="center"/>
            <w:hideMark/>
          </w:tcPr>
          <w:p w14:paraId="50346DBF"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5/23-9/</w:t>
            </w:r>
            <w:r w:rsidRPr="00421D17">
              <w:rPr>
                <w:rFonts w:ascii="Arial" w:eastAsia="Times New Roman" w:hAnsi="Arial" w:cs="Arial"/>
                <w:color w:val="000000"/>
                <w:sz w:val="18"/>
                <w:szCs w:val="18"/>
              </w:rPr>
              <w:t>2</w:t>
            </w:r>
          </w:p>
        </w:tc>
      </w:tr>
      <w:tr w:rsidR="007D69F1" w:rsidRPr="0028509D" w14:paraId="52B8D473" w14:textId="77777777" w:rsidTr="00AF5D46">
        <w:trPr>
          <w:trHeight w:val="368"/>
        </w:trPr>
        <w:tc>
          <w:tcPr>
            <w:tcW w:w="0" w:type="auto"/>
            <w:tcBorders>
              <w:top w:val="nil"/>
              <w:left w:val="nil"/>
              <w:bottom w:val="nil"/>
              <w:right w:val="nil"/>
            </w:tcBorders>
            <w:shd w:val="clear" w:color="auto" w:fill="auto"/>
            <w:noWrap/>
            <w:vAlign w:val="center"/>
            <w:hideMark/>
          </w:tcPr>
          <w:p w14:paraId="23DB746E" w14:textId="77777777" w:rsidR="007D69F1" w:rsidRPr="00421D17" w:rsidRDefault="007D69F1" w:rsidP="00AF5D46">
            <w:pPr>
              <w:spacing w:after="0" w:line="240" w:lineRule="auto"/>
              <w:rPr>
                <w:rFonts w:ascii="Arial" w:eastAsia="Times New Roman" w:hAnsi="Arial" w:cs="Arial"/>
                <w:color w:val="000000"/>
                <w:sz w:val="18"/>
                <w:szCs w:val="18"/>
              </w:rPr>
            </w:pPr>
            <w:r w:rsidRPr="00421D17">
              <w:rPr>
                <w:rFonts w:ascii="Arial" w:eastAsia="Times New Roman" w:hAnsi="Arial" w:cs="Arial"/>
                <w:color w:val="000000"/>
                <w:sz w:val="18"/>
                <w:szCs w:val="18"/>
              </w:rPr>
              <w:t xml:space="preserve">photo </w:t>
            </w:r>
            <w:commentRangeStart w:id="48"/>
            <w:r w:rsidRPr="00421D17">
              <w:rPr>
                <w:rFonts w:ascii="Arial" w:eastAsia="Times New Roman" w:hAnsi="Arial" w:cs="Arial"/>
                <w:color w:val="000000"/>
                <w:sz w:val="18"/>
                <w:szCs w:val="18"/>
              </w:rPr>
              <w:t xml:space="preserve">gap </w:t>
            </w:r>
            <w:commentRangeEnd w:id="48"/>
            <w:r w:rsidR="00DD0A81">
              <w:rPr>
                <w:rStyle w:val="CommentReference"/>
              </w:rPr>
              <w:commentReference w:id="48"/>
            </w:r>
            <w:r w:rsidRPr="00421D17">
              <w:rPr>
                <w:rFonts w:ascii="Arial" w:eastAsia="Times New Roman" w:hAnsi="Arial" w:cs="Arial"/>
                <w:color w:val="000000"/>
                <w:sz w:val="18"/>
                <w:szCs w:val="18"/>
              </w:rPr>
              <w:t>dates</w:t>
            </w:r>
          </w:p>
        </w:tc>
        <w:tc>
          <w:tcPr>
            <w:tcW w:w="0" w:type="auto"/>
            <w:tcBorders>
              <w:top w:val="nil"/>
              <w:left w:val="nil"/>
              <w:bottom w:val="nil"/>
              <w:right w:val="nil"/>
            </w:tcBorders>
            <w:shd w:val="clear" w:color="auto" w:fill="auto"/>
            <w:noWrap/>
            <w:vAlign w:val="center"/>
            <w:hideMark/>
          </w:tcPr>
          <w:p w14:paraId="350E71DC"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none</w:t>
            </w:r>
          </w:p>
        </w:tc>
        <w:tc>
          <w:tcPr>
            <w:tcW w:w="0" w:type="auto"/>
            <w:tcBorders>
              <w:top w:val="nil"/>
              <w:left w:val="nil"/>
              <w:bottom w:val="nil"/>
              <w:right w:val="nil"/>
            </w:tcBorders>
            <w:shd w:val="clear" w:color="auto" w:fill="auto"/>
            <w:noWrap/>
            <w:vAlign w:val="center"/>
            <w:hideMark/>
          </w:tcPr>
          <w:p w14:paraId="0632CCDB"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5/13-6/</w:t>
            </w:r>
            <w:r w:rsidRPr="00421D17">
              <w:rPr>
                <w:rFonts w:ascii="Arial" w:eastAsia="Times New Roman" w:hAnsi="Arial" w:cs="Arial"/>
                <w:color w:val="000000"/>
                <w:sz w:val="18"/>
                <w:szCs w:val="18"/>
              </w:rPr>
              <w:t>21</w:t>
            </w:r>
          </w:p>
        </w:tc>
        <w:tc>
          <w:tcPr>
            <w:tcW w:w="0" w:type="auto"/>
            <w:tcBorders>
              <w:top w:val="nil"/>
              <w:left w:val="nil"/>
              <w:bottom w:val="nil"/>
              <w:right w:val="single" w:sz="4" w:space="0" w:color="auto"/>
            </w:tcBorders>
            <w:shd w:val="clear" w:color="auto" w:fill="auto"/>
            <w:noWrap/>
            <w:vAlign w:val="center"/>
            <w:hideMark/>
          </w:tcPr>
          <w:p w14:paraId="65E9AF6B"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5/12-6/</w:t>
            </w:r>
            <w:r w:rsidRPr="00421D17">
              <w:rPr>
                <w:rFonts w:ascii="Arial" w:eastAsia="Times New Roman" w:hAnsi="Arial" w:cs="Arial"/>
                <w:color w:val="000000"/>
                <w:sz w:val="18"/>
                <w:szCs w:val="18"/>
              </w:rPr>
              <w:t>13</w:t>
            </w:r>
          </w:p>
        </w:tc>
        <w:tc>
          <w:tcPr>
            <w:tcW w:w="0" w:type="auto"/>
            <w:gridSpan w:val="2"/>
            <w:tcBorders>
              <w:top w:val="nil"/>
              <w:left w:val="single" w:sz="4" w:space="0" w:color="auto"/>
              <w:bottom w:val="nil"/>
              <w:right w:val="nil"/>
            </w:tcBorders>
            <w:shd w:val="clear" w:color="auto" w:fill="auto"/>
            <w:noWrap/>
            <w:vAlign w:val="center"/>
            <w:hideMark/>
          </w:tcPr>
          <w:p w14:paraId="50FB8F1C"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none</w:t>
            </w:r>
          </w:p>
        </w:tc>
        <w:tc>
          <w:tcPr>
            <w:tcW w:w="0" w:type="auto"/>
            <w:tcBorders>
              <w:top w:val="nil"/>
              <w:left w:val="nil"/>
              <w:bottom w:val="nil"/>
              <w:right w:val="nil"/>
            </w:tcBorders>
            <w:shd w:val="clear" w:color="auto" w:fill="auto"/>
            <w:noWrap/>
            <w:vAlign w:val="center"/>
            <w:hideMark/>
          </w:tcPr>
          <w:p w14:paraId="5DAE0CF2"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none</w:t>
            </w:r>
          </w:p>
        </w:tc>
        <w:tc>
          <w:tcPr>
            <w:tcW w:w="0" w:type="auto"/>
            <w:tcBorders>
              <w:top w:val="nil"/>
              <w:left w:val="nil"/>
              <w:bottom w:val="nil"/>
              <w:right w:val="nil"/>
            </w:tcBorders>
            <w:shd w:val="clear" w:color="auto" w:fill="auto"/>
            <w:noWrap/>
            <w:vAlign w:val="center"/>
            <w:hideMark/>
          </w:tcPr>
          <w:p w14:paraId="79338FB4"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28509D">
              <w:rPr>
                <w:rFonts w:ascii="Arial" w:eastAsia="Times New Roman" w:hAnsi="Arial" w:cs="Arial"/>
                <w:color w:val="000000"/>
                <w:sz w:val="18"/>
                <w:szCs w:val="18"/>
              </w:rPr>
              <w:t>6/20-7/</w:t>
            </w:r>
            <w:r w:rsidRPr="00421D17">
              <w:rPr>
                <w:rFonts w:ascii="Arial" w:eastAsia="Times New Roman" w:hAnsi="Arial" w:cs="Arial"/>
                <w:color w:val="000000"/>
                <w:sz w:val="18"/>
                <w:szCs w:val="18"/>
              </w:rPr>
              <w:t>10</w:t>
            </w:r>
          </w:p>
        </w:tc>
        <w:tc>
          <w:tcPr>
            <w:tcW w:w="0" w:type="auto"/>
            <w:tcBorders>
              <w:top w:val="nil"/>
              <w:left w:val="nil"/>
              <w:bottom w:val="nil"/>
              <w:right w:val="nil"/>
            </w:tcBorders>
            <w:shd w:val="clear" w:color="auto" w:fill="auto"/>
            <w:noWrap/>
            <w:vAlign w:val="center"/>
            <w:hideMark/>
          </w:tcPr>
          <w:p w14:paraId="4A1CECE4"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none</w:t>
            </w:r>
          </w:p>
        </w:tc>
      </w:tr>
      <w:tr w:rsidR="007D69F1" w:rsidRPr="0028509D" w14:paraId="0E81FBEF" w14:textId="77777777" w:rsidTr="00AF5D46">
        <w:trPr>
          <w:trHeight w:val="368"/>
        </w:trPr>
        <w:tc>
          <w:tcPr>
            <w:tcW w:w="0" w:type="auto"/>
            <w:tcBorders>
              <w:top w:val="nil"/>
              <w:left w:val="nil"/>
              <w:bottom w:val="single" w:sz="4" w:space="0" w:color="auto"/>
              <w:right w:val="nil"/>
            </w:tcBorders>
            <w:shd w:val="clear" w:color="auto" w:fill="auto"/>
            <w:noWrap/>
            <w:vAlign w:val="center"/>
            <w:hideMark/>
          </w:tcPr>
          <w:p w14:paraId="17BB0FA7" w14:textId="77777777" w:rsidR="007D69F1" w:rsidRPr="00421D17" w:rsidRDefault="007D69F1" w:rsidP="00AF5D46">
            <w:pPr>
              <w:spacing w:after="0" w:line="240" w:lineRule="auto"/>
              <w:rPr>
                <w:rFonts w:ascii="Arial" w:eastAsia="Times New Roman" w:hAnsi="Arial" w:cs="Arial"/>
                <w:color w:val="000000"/>
                <w:sz w:val="18"/>
                <w:szCs w:val="18"/>
              </w:rPr>
            </w:pPr>
            <w:r w:rsidRPr="00421D17">
              <w:rPr>
                <w:rFonts w:ascii="Arial" w:eastAsia="Times New Roman" w:hAnsi="Arial" w:cs="Arial"/>
                <w:color w:val="000000"/>
                <w:sz w:val="18"/>
                <w:szCs w:val="18"/>
              </w:rPr>
              <w:t># photos scored</w:t>
            </w:r>
          </w:p>
        </w:tc>
        <w:tc>
          <w:tcPr>
            <w:tcW w:w="0" w:type="auto"/>
            <w:tcBorders>
              <w:top w:val="nil"/>
              <w:left w:val="nil"/>
              <w:bottom w:val="single" w:sz="4" w:space="0" w:color="auto"/>
              <w:right w:val="nil"/>
            </w:tcBorders>
            <w:shd w:val="clear" w:color="auto" w:fill="auto"/>
            <w:noWrap/>
            <w:vAlign w:val="center"/>
            <w:hideMark/>
          </w:tcPr>
          <w:p w14:paraId="7E544544"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1889</w:t>
            </w:r>
          </w:p>
        </w:tc>
        <w:tc>
          <w:tcPr>
            <w:tcW w:w="0" w:type="auto"/>
            <w:tcBorders>
              <w:top w:val="nil"/>
              <w:left w:val="nil"/>
              <w:bottom w:val="single" w:sz="4" w:space="0" w:color="auto"/>
              <w:right w:val="nil"/>
            </w:tcBorders>
            <w:shd w:val="clear" w:color="auto" w:fill="auto"/>
            <w:noWrap/>
            <w:vAlign w:val="center"/>
            <w:hideMark/>
          </w:tcPr>
          <w:p w14:paraId="01F24C79"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1490</w:t>
            </w:r>
          </w:p>
        </w:tc>
        <w:tc>
          <w:tcPr>
            <w:tcW w:w="0" w:type="auto"/>
            <w:tcBorders>
              <w:top w:val="nil"/>
              <w:left w:val="nil"/>
              <w:bottom w:val="single" w:sz="4" w:space="0" w:color="auto"/>
              <w:right w:val="single" w:sz="4" w:space="0" w:color="auto"/>
            </w:tcBorders>
            <w:shd w:val="clear" w:color="auto" w:fill="auto"/>
            <w:noWrap/>
            <w:vAlign w:val="center"/>
            <w:hideMark/>
          </w:tcPr>
          <w:p w14:paraId="476C80B8"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1325</w:t>
            </w:r>
          </w:p>
        </w:tc>
        <w:tc>
          <w:tcPr>
            <w:tcW w:w="0" w:type="auto"/>
            <w:gridSpan w:val="2"/>
            <w:tcBorders>
              <w:top w:val="nil"/>
              <w:left w:val="single" w:sz="4" w:space="0" w:color="auto"/>
              <w:bottom w:val="single" w:sz="4" w:space="0" w:color="auto"/>
              <w:right w:val="nil"/>
            </w:tcBorders>
            <w:shd w:val="clear" w:color="auto" w:fill="auto"/>
            <w:noWrap/>
            <w:vAlign w:val="center"/>
            <w:hideMark/>
          </w:tcPr>
          <w:p w14:paraId="2892E69E"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2061</w:t>
            </w:r>
          </w:p>
        </w:tc>
        <w:tc>
          <w:tcPr>
            <w:tcW w:w="0" w:type="auto"/>
            <w:tcBorders>
              <w:top w:val="nil"/>
              <w:left w:val="nil"/>
              <w:bottom w:val="single" w:sz="4" w:space="0" w:color="auto"/>
              <w:right w:val="nil"/>
            </w:tcBorders>
            <w:shd w:val="clear" w:color="auto" w:fill="auto"/>
            <w:noWrap/>
            <w:vAlign w:val="center"/>
            <w:hideMark/>
          </w:tcPr>
          <w:p w14:paraId="26A608BA"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2308</w:t>
            </w:r>
          </w:p>
        </w:tc>
        <w:tc>
          <w:tcPr>
            <w:tcW w:w="0" w:type="auto"/>
            <w:tcBorders>
              <w:top w:val="nil"/>
              <w:left w:val="nil"/>
              <w:bottom w:val="single" w:sz="4" w:space="0" w:color="auto"/>
              <w:right w:val="nil"/>
            </w:tcBorders>
            <w:shd w:val="clear" w:color="auto" w:fill="auto"/>
            <w:noWrap/>
            <w:vAlign w:val="center"/>
            <w:hideMark/>
          </w:tcPr>
          <w:p w14:paraId="4AA98C6E"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2923</w:t>
            </w:r>
          </w:p>
        </w:tc>
        <w:tc>
          <w:tcPr>
            <w:tcW w:w="0" w:type="auto"/>
            <w:tcBorders>
              <w:top w:val="nil"/>
              <w:left w:val="nil"/>
              <w:bottom w:val="single" w:sz="4" w:space="0" w:color="auto"/>
              <w:right w:val="nil"/>
            </w:tcBorders>
            <w:shd w:val="clear" w:color="auto" w:fill="auto"/>
            <w:noWrap/>
            <w:vAlign w:val="center"/>
            <w:hideMark/>
          </w:tcPr>
          <w:p w14:paraId="657D2F07" w14:textId="77777777" w:rsidR="007D69F1" w:rsidRPr="00421D17" w:rsidRDefault="007D69F1" w:rsidP="00AF5D46">
            <w:pPr>
              <w:spacing w:after="0" w:line="240" w:lineRule="auto"/>
              <w:jc w:val="center"/>
              <w:rPr>
                <w:rFonts w:ascii="Arial" w:eastAsia="Times New Roman" w:hAnsi="Arial" w:cs="Arial"/>
                <w:color w:val="000000"/>
                <w:sz w:val="18"/>
                <w:szCs w:val="18"/>
              </w:rPr>
            </w:pPr>
            <w:r w:rsidRPr="00421D17">
              <w:rPr>
                <w:rFonts w:ascii="Arial" w:eastAsia="Times New Roman" w:hAnsi="Arial" w:cs="Arial"/>
                <w:color w:val="000000"/>
                <w:sz w:val="18"/>
                <w:szCs w:val="18"/>
              </w:rPr>
              <w:t>1498</w:t>
            </w:r>
          </w:p>
        </w:tc>
      </w:tr>
    </w:tbl>
    <w:p w14:paraId="2BAAB1E1" w14:textId="77777777" w:rsidR="007D69F1" w:rsidRDefault="007D69F1" w:rsidP="007D69F1">
      <w:pPr>
        <w:pStyle w:val="nrpsNormal"/>
        <w:ind w:firstLine="720"/>
      </w:pPr>
    </w:p>
    <w:p w14:paraId="4E76C51A" w14:textId="61BDF38B" w:rsidR="007D69F1" w:rsidRDefault="007D69F1" w:rsidP="007D69F1">
      <w:pPr>
        <w:pStyle w:val="nrpsNormal"/>
        <w:ind w:firstLine="720"/>
      </w:pPr>
      <w:r>
        <w:t>We</w:t>
      </w:r>
      <w:r w:rsidRPr="00AD2805">
        <w:t xml:space="preserve"> </w:t>
      </w:r>
      <w:r w:rsidR="00F175AD">
        <w:t>digitized</w:t>
      </w:r>
      <w:r>
        <w:t xml:space="preserve"> all scored photos (used in analysis) in ArcMap (10.3.1, Environmental Systems Research Institute, Redlands, CA) using </w:t>
      </w:r>
      <w:commentRangeStart w:id="49"/>
      <w:r>
        <w:t xml:space="preserve">common reference points in the landscape </w:t>
      </w:r>
      <w:commentRangeEnd w:id="49"/>
      <w:r w:rsidR="00366CD7">
        <w:rPr>
          <w:rStyle w:val="CommentReference"/>
          <w:rFonts w:eastAsiaTheme="minorHAnsi" w:cstheme="minorBidi"/>
        </w:rPr>
        <w:commentReference w:id="49"/>
      </w:r>
      <w:r>
        <w:t xml:space="preserve">from a base photo to establish a coordinate </w:t>
      </w:r>
      <w:r w:rsidRPr="00366CD7">
        <w:rPr>
          <w:highlight w:val="yellow"/>
          <w:rPrChange w:id="50" w:author="Reynolds, Joel H." w:date="2018-08-08T13:41:00Z">
            <w:rPr/>
          </w:rPrChange>
        </w:rPr>
        <w:t>grid</w:t>
      </w:r>
      <w:r>
        <w:t xml:space="preserve"> and ensure locational accuracy. We marked objects of i</w:t>
      </w:r>
      <w:r w:rsidR="00936EE0">
        <w:t>nterest (bears and people</w:t>
      </w:r>
      <w:r>
        <w:t>) in each photo as points to obtain x and y coordinates</w:t>
      </w:r>
      <w:r w:rsidR="00936EE0">
        <w:t xml:space="preserve"> for each object.</w:t>
      </w:r>
      <w:r w:rsidR="003C7F3A">
        <w:t xml:space="preserve"> We were unable to determine </w:t>
      </w:r>
      <w:ins w:id="51" w:author="Reynolds, Joel H." w:date="2018-08-08T13:41:00Z">
        <w:r w:rsidR="00366CD7">
          <w:t xml:space="preserve">consistently </w:t>
        </w:r>
      </w:ins>
      <w:r w:rsidR="003C7F3A">
        <w:t xml:space="preserve">sex or </w:t>
      </w:r>
      <w:commentRangeStart w:id="52"/>
      <w:r w:rsidR="003C7F3A">
        <w:t xml:space="preserve">age class </w:t>
      </w:r>
      <w:commentRangeEnd w:id="52"/>
      <w:r w:rsidR="00E72276">
        <w:rPr>
          <w:rStyle w:val="CommentReference"/>
          <w:rFonts w:eastAsiaTheme="minorHAnsi" w:cstheme="minorBidi"/>
        </w:rPr>
        <w:commentReference w:id="52"/>
      </w:r>
      <w:r w:rsidR="003C7F3A">
        <w:t>of bears from photos</w:t>
      </w:r>
      <w:r w:rsidR="00313928">
        <w:t xml:space="preserve">. Bears were marked and </w:t>
      </w:r>
      <w:r w:rsidR="003C7F3A">
        <w:t xml:space="preserve">counted </w:t>
      </w:r>
      <w:r w:rsidR="00313928">
        <w:t>individually even if they may have been in a family group</w:t>
      </w:r>
      <w:r w:rsidR="003C7F3A">
        <w:t>.</w:t>
      </w:r>
      <w:r w:rsidR="00936EE0">
        <w:t xml:space="preserve"> People </w:t>
      </w:r>
      <w:r>
        <w:t xml:space="preserve">marked in high density groups were difficult to distinguish from one another; therefore, data indicates a </w:t>
      </w:r>
      <w:commentRangeStart w:id="53"/>
      <w:r>
        <w:t>minimum</w:t>
      </w:r>
      <w:r w:rsidR="0068487C">
        <w:t xml:space="preserve"> number</w:t>
      </w:r>
      <w:r w:rsidR="00936EE0">
        <w:t xml:space="preserve"> of people</w:t>
      </w:r>
      <w:commentRangeEnd w:id="53"/>
      <w:r w:rsidR="00366CD7">
        <w:rPr>
          <w:rStyle w:val="CommentReference"/>
          <w:rFonts w:eastAsiaTheme="minorHAnsi" w:cstheme="minorBidi"/>
        </w:rPr>
        <w:commentReference w:id="53"/>
      </w:r>
      <w:r>
        <w:t>. After processing photos for each location and year, quality control was performed to check for inaccuracies, errors, and missing data. Camera shifts occurred at both sites resulting in a shift in photo frame extent. Photo objects that were marked outside of the base photo frame extent were not used in analyses.</w:t>
      </w:r>
      <w:r w:rsidR="00A542B3">
        <w:t xml:space="preserve"> </w:t>
      </w:r>
      <w:commentRangeStart w:id="54"/>
      <w:r w:rsidR="00A542B3">
        <w:t>The photo frame extent at Swikshak Lagoon was limited by the camera angle and frame on both the North and South sides and may not have included all bears and people actually present</w:t>
      </w:r>
      <w:commentRangeEnd w:id="54"/>
      <w:r w:rsidR="00366CD7">
        <w:rPr>
          <w:rStyle w:val="CommentReference"/>
          <w:rFonts w:eastAsiaTheme="minorHAnsi" w:cstheme="minorBidi"/>
        </w:rPr>
        <w:commentReference w:id="54"/>
      </w:r>
      <w:r w:rsidR="00A542B3">
        <w:t>.</w:t>
      </w:r>
      <w:r>
        <w:t xml:space="preserve"> Other variables used in analyses included year, time of day, day of year,</w:t>
      </w:r>
      <w:r w:rsidRPr="00B703BD">
        <w:t xml:space="preserve"> </w:t>
      </w:r>
      <w:r>
        <w:t xml:space="preserve">tide, visitor presence, and ranger presence. </w:t>
      </w:r>
    </w:p>
    <w:p w14:paraId="3D745169" w14:textId="77777777" w:rsidR="007D69F1" w:rsidRPr="00203FCA" w:rsidRDefault="007D69F1" w:rsidP="00203FCA">
      <w:pPr>
        <w:pStyle w:val="nrpsNormal"/>
        <w:ind w:firstLine="720"/>
      </w:pPr>
      <w:r>
        <w:t>Time of day was converted to a conti</w:t>
      </w:r>
      <w:r w:rsidR="00F175AD">
        <w:t>nuous variable with</w:t>
      </w:r>
      <w:r w:rsidR="00AB6B47">
        <w:t xml:space="preserve"> hour as 1</w:t>
      </w:r>
      <w:r w:rsidR="00F175AD">
        <w:t>-25</w:t>
      </w:r>
      <w:r>
        <w:t xml:space="preserve"> and minutes corrected to represent 100 units per ho</w:t>
      </w:r>
      <w:r w:rsidR="00F175AD">
        <w:t xml:space="preserve">ur. </w:t>
      </w:r>
      <w:r w:rsidR="00357EE5">
        <w:t xml:space="preserve">After midnight </w:t>
      </w:r>
      <w:commentRangeStart w:id="55"/>
      <w:r w:rsidR="00357EE5">
        <w:t xml:space="preserve">light </w:t>
      </w:r>
      <w:commentRangeEnd w:id="55"/>
      <w:r w:rsidR="00E72276">
        <w:rPr>
          <w:rStyle w:val="CommentReference"/>
          <w:rFonts w:eastAsiaTheme="minorHAnsi" w:cstheme="minorBidi"/>
        </w:rPr>
        <w:commentReference w:id="55"/>
      </w:r>
      <w:r w:rsidR="00357EE5">
        <w:t xml:space="preserve">until 1 a.m. was recorded as minutes from 2400 to 2500. </w:t>
      </w:r>
      <w:r>
        <w:t xml:space="preserve">Dates were converted to day of year (number within 365-366 days of the year). </w:t>
      </w:r>
      <w:commentRangeStart w:id="56"/>
      <w:r>
        <w:t xml:space="preserve">Tide stage </w:t>
      </w:r>
      <w:commentRangeEnd w:id="56"/>
      <w:r w:rsidR="00E72276">
        <w:rPr>
          <w:rStyle w:val="CommentReference"/>
          <w:rFonts w:eastAsiaTheme="minorHAnsi" w:cstheme="minorBidi"/>
        </w:rPr>
        <w:commentReference w:id="56"/>
      </w:r>
      <w:r>
        <w:t xml:space="preserve">at Swikshak Lagoon and Katmai Bay was determined in each photo through visual categorization of </w:t>
      </w:r>
      <w:r>
        <w:lastRenderedPageBreak/>
        <w:t xml:space="preserve">low, medium, and high (Fig 2). Tides at Swikshak Lagoon were categorized based on level of sandbar and bank edge exposure. The tide at Katmai Bay was considered high if, at a minimum, water surrounded a specific grassy knoll adjacent to the main sedge meadow (Fig 3a.). Tide was categorized as medium if the prominent sand bar indicated in the zoomed in photo (Fig 3b.) was at least partially covered with water. All other photos with lower water levels were categorized as low. Visitor presence was categorized based on the presence or absence of visitors in each photo. </w:t>
      </w:r>
    </w:p>
    <w:p w14:paraId="3263F041" w14:textId="77777777" w:rsidR="007D69F1" w:rsidRPr="008A583B" w:rsidRDefault="007D69F1" w:rsidP="007D69F1">
      <w:pPr>
        <w:rPr>
          <w:rFonts w:ascii="Arial" w:hAnsi="Arial" w:cs="Arial"/>
          <w:i/>
        </w:rPr>
      </w:pPr>
      <w:r w:rsidRPr="008168D0">
        <w:rPr>
          <w:rFonts w:ascii="Arial" w:hAnsi="Arial" w:cs="Arial"/>
          <w:b/>
        </w:rPr>
        <w:t>a)</w:t>
      </w:r>
      <w:r>
        <w:rPr>
          <w:rFonts w:ascii="Arial" w:hAnsi="Arial" w:cs="Arial"/>
          <w:b/>
        </w:rPr>
        <w:t xml:space="preserve"> </w:t>
      </w:r>
      <w:r>
        <w:rPr>
          <w:i/>
          <w:noProof/>
        </w:rPr>
        <w:drawing>
          <wp:inline distT="0" distB="0" distL="0" distR="0" wp14:anchorId="58CB8F56" wp14:editId="1446A96A">
            <wp:extent cx="2535696" cy="372121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40626" cy="3728445"/>
                    </a:xfrm>
                    <a:prstGeom prst="rect">
                      <a:avLst/>
                    </a:prstGeom>
                    <a:noFill/>
                  </pic:spPr>
                </pic:pic>
              </a:graphicData>
            </a:graphic>
          </wp:inline>
        </w:drawing>
      </w:r>
      <w:r w:rsidRPr="008168D0">
        <w:rPr>
          <w:rFonts w:ascii="Arial" w:hAnsi="Arial" w:cs="Arial"/>
          <w:b/>
        </w:rPr>
        <w:t xml:space="preserve"> b)</w:t>
      </w:r>
      <w:r>
        <w:rPr>
          <w:noProof/>
        </w:rPr>
        <w:drawing>
          <wp:inline distT="0" distB="0" distL="0" distR="0" wp14:anchorId="75DE12CF" wp14:editId="63847E17">
            <wp:extent cx="2524631" cy="3724993"/>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550" cy="3736678"/>
                    </a:xfrm>
                    <a:prstGeom prst="rect">
                      <a:avLst/>
                    </a:prstGeom>
                    <a:noFill/>
                  </pic:spPr>
                </pic:pic>
              </a:graphicData>
            </a:graphic>
          </wp:inline>
        </w:drawing>
      </w:r>
    </w:p>
    <w:p w14:paraId="3F04AF8D" w14:textId="77777777" w:rsidR="007D69F1" w:rsidRPr="00203FCA" w:rsidRDefault="007D69F1" w:rsidP="00203FCA">
      <w:pPr>
        <w:pStyle w:val="nrpsFigurecaption"/>
      </w:pPr>
      <w:bookmarkStart w:id="57" w:name="_Toc469580951"/>
      <w:r w:rsidRPr="00AF7183">
        <w:rPr>
          <w:b/>
        </w:rPr>
        <w:t>Figure 2.</w:t>
      </w:r>
      <w:r w:rsidRPr="00203FCA">
        <w:t xml:space="preserve"> Photos indicating low, medium, and high tide</w:t>
      </w:r>
      <w:r w:rsidR="00ED4D05">
        <w:t xml:space="preserve"> categorization at a) Swikshak L</w:t>
      </w:r>
      <w:r w:rsidRPr="00203FCA">
        <w:t>agoon (note level of sandbar exposure and exposure along bank edges</w:t>
      </w:r>
      <w:r w:rsidR="00ED4D05">
        <w:t>, and b) Katmai Bay (note Fig. 3</w:t>
      </w:r>
      <w:r w:rsidRPr="00203FCA">
        <w:t xml:space="preserve"> displays more detailed photo and explanation of how tide categorization was determined).</w:t>
      </w:r>
      <w:bookmarkEnd w:id="57"/>
    </w:p>
    <w:p w14:paraId="31CF8812" w14:textId="77777777" w:rsidR="007D69F1" w:rsidRDefault="007D69F1" w:rsidP="007D69F1">
      <w:pPr>
        <w:jc w:val="center"/>
        <w:rPr>
          <w:rFonts w:cs="Times New Roman"/>
        </w:rPr>
      </w:pPr>
      <w:r>
        <w:rPr>
          <w:rFonts w:cs="Times New Roman"/>
          <w:noProof/>
        </w:rPr>
        <w:lastRenderedPageBreak/>
        <mc:AlternateContent>
          <mc:Choice Requires="wpg">
            <w:drawing>
              <wp:anchor distT="0" distB="0" distL="114300" distR="114300" simplePos="0" relativeHeight="252085760" behindDoc="0" locked="0" layoutInCell="1" allowOverlap="1" wp14:anchorId="6CE631F6" wp14:editId="5617A300">
                <wp:simplePos x="0" y="0"/>
                <wp:positionH relativeFrom="column">
                  <wp:posOffset>1208598</wp:posOffset>
                </wp:positionH>
                <wp:positionV relativeFrom="paragraph">
                  <wp:posOffset>59027</wp:posOffset>
                </wp:positionV>
                <wp:extent cx="811033" cy="1979489"/>
                <wp:effectExtent l="0" t="0" r="27305" b="20955"/>
                <wp:wrapNone/>
                <wp:docPr id="11" name="Group 11"/>
                <wp:cNvGraphicFramePr/>
                <a:graphic xmlns:a="http://schemas.openxmlformats.org/drawingml/2006/main">
                  <a:graphicData uri="http://schemas.microsoft.com/office/word/2010/wordprocessingGroup">
                    <wpg:wgp>
                      <wpg:cNvGrpSpPr/>
                      <wpg:grpSpPr>
                        <a:xfrm>
                          <a:off x="0" y="0"/>
                          <a:ext cx="811033" cy="1979489"/>
                          <a:chOff x="0" y="0"/>
                          <a:chExt cx="811033" cy="1979489"/>
                        </a:xfrm>
                      </wpg:grpSpPr>
                      <wps:wsp>
                        <wps:cNvPr id="307" name="Text Box 2"/>
                        <wps:cNvSpPr txBox="1">
                          <a:spLocks noChangeArrowheads="1"/>
                        </wps:cNvSpPr>
                        <wps:spPr bwMode="auto">
                          <a:xfrm>
                            <a:off x="461176" y="0"/>
                            <a:ext cx="349857" cy="222637"/>
                          </a:xfrm>
                          <a:prstGeom prst="rect">
                            <a:avLst/>
                          </a:prstGeom>
                          <a:solidFill>
                            <a:schemeClr val="bg1"/>
                          </a:solidFill>
                          <a:ln w="9525">
                            <a:solidFill>
                              <a:schemeClr val="tx1"/>
                            </a:solidFill>
                            <a:miter lim="800000"/>
                            <a:headEnd/>
                            <a:tailEnd/>
                          </a:ln>
                        </wps:spPr>
                        <wps:txbx>
                          <w:txbxContent>
                            <w:p w14:paraId="0C8D1E67" w14:textId="77777777" w:rsidR="007D3816" w:rsidRPr="000A530F" w:rsidRDefault="007D3816" w:rsidP="007D69F1">
                              <w:pPr>
                                <w:rPr>
                                  <w:rFonts w:ascii="Arial" w:hAnsi="Arial" w:cs="Arial"/>
                                  <w:b/>
                                  <w:sz w:val="20"/>
                                  <w:szCs w:val="20"/>
                                </w:rPr>
                              </w:pPr>
                              <w:r w:rsidRPr="000A530F">
                                <w:rPr>
                                  <w:rFonts w:ascii="Arial" w:hAnsi="Arial" w:cs="Arial"/>
                                  <w:b/>
                                  <w:sz w:val="20"/>
                                  <w:szCs w:val="20"/>
                                </w:rPr>
                                <w:t>a)</w:t>
                              </w:r>
                            </w:p>
                          </w:txbxContent>
                        </wps:txbx>
                        <wps:bodyPr rot="0" vert="horz" wrap="square" lIns="91440" tIns="45720" rIns="91440" bIns="45720" anchor="t" anchorCtr="0">
                          <a:noAutofit/>
                        </wps:bodyPr>
                      </wps:wsp>
                      <wps:wsp>
                        <wps:cNvPr id="10" name="Text Box 2"/>
                        <wps:cNvSpPr txBox="1">
                          <a:spLocks noChangeArrowheads="1"/>
                        </wps:cNvSpPr>
                        <wps:spPr bwMode="auto">
                          <a:xfrm>
                            <a:off x="0" y="1757239"/>
                            <a:ext cx="349250" cy="222250"/>
                          </a:xfrm>
                          <a:prstGeom prst="rect">
                            <a:avLst/>
                          </a:prstGeom>
                          <a:solidFill>
                            <a:sysClr val="window" lastClr="FFFFFF"/>
                          </a:solidFill>
                          <a:ln w="9525">
                            <a:solidFill>
                              <a:sysClr val="windowText" lastClr="000000"/>
                            </a:solidFill>
                            <a:miter lim="800000"/>
                            <a:headEnd/>
                            <a:tailEnd/>
                          </a:ln>
                        </wps:spPr>
                        <wps:txbx>
                          <w:txbxContent>
                            <w:p w14:paraId="0B74C13D" w14:textId="77777777" w:rsidR="007D3816" w:rsidRPr="000A530F" w:rsidRDefault="007D3816" w:rsidP="007D69F1">
                              <w:pPr>
                                <w:rPr>
                                  <w:rFonts w:ascii="Arial" w:hAnsi="Arial" w:cs="Arial"/>
                                  <w:b/>
                                  <w:sz w:val="20"/>
                                  <w:szCs w:val="20"/>
                                </w:rPr>
                              </w:pPr>
                              <w:r>
                                <w:rPr>
                                  <w:rFonts w:ascii="Arial" w:hAnsi="Arial" w:cs="Arial"/>
                                  <w:b/>
                                  <w:sz w:val="20"/>
                                  <w:szCs w:val="20"/>
                                </w:rPr>
                                <w:t>b)</w:t>
                              </w:r>
                            </w:p>
                          </w:txbxContent>
                        </wps:txbx>
                        <wps:bodyPr rot="0" vert="horz" wrap="square" lIns="91440" tIns="45720" rIns="91440" bIns="45720" anchor="t" anchorCtr="0">
                          <a:noAutofit/>
                        </wps:bodyPr>
                      </wps:wsp>
                    </wpg:wgp>
                  </a:graphicData>
                </a:graphic>
              </wp:anchor>
            </w:drawing>
          </mc:Choice>
          <mc:Fallback>
            <w:pict>
              <v:group w14:anchorId="6CE631F6" id="Group 11" o:spid="_x0000_s1029" style="position:absolute;left:0;text-align:left;margin-left:95.15pt;margin-top:4.65pt;width:63.85pt;height:155.85pt;z-index:252085760" coordsize="8110,197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">
                <v:shape id="Text Box 2" o:spid="_x0000_s1030" type="#_x0000_t202" style="position:absolute;left:4611;width:3499;height:2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" fillcolor="white [3212]" strokecolor="black [3213]">
                  <v:textbox>
                    <w:txbxContent>
                      <w:p w14:paraId="0C8D1E67" w14:textId="77777777" w:rsidR="007D3816" w:rsidRPr="000A530F" w:rsidRDefault="007D3816" w:rsidP="007D69F1">
                        <w:pPr>
                          <w:rPr>
                            <w:rFonts w:ascii="Arial" w:hAnsi="Arial" w:cs="Arial"/>
                            <w:b/>
                            <w:sz w:val="20"/>
                            <w:szCs w:val="20"/>
                          </w:rPr>
                        </w:pPr>
                        <w:r w:rsidRPr="000A530F">
                          <w:rPr>
                            <w:rFonts w:ascii="Arial" w:hAnsi="Arial" w:cs="Arial"/>
                            <w:b/>
                            <w:sz w:val="20"/>
                            <w:szCs w:val="20"/>
                          </w:rPr>
                          <w:t>a)</w:t>
                        </w:r>
                      </w:p>
                    </w:txbxContent>
                  </v:textbox>
                </v:shape>
                <v:shape id="Text Box 2" o:spid="_x0000_s1031" type="#_x0000_t202" style="position:absolute;top:17572;width:3492;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" fillcolor="window" strokecolor="windowText">
                  <v:textbox>
                    <w:txbxContent>
                      <w:p w14:paraId="0B74C13D" w14:textId="77777777" w:rsidR="007D3816" w:rsidRPr="000A530F" w:rsidRDefault="007D3816" w:rsidP="007D69F1">
                        <w:pPr>
                          <w:rPr>
                            <w:rFonts w:ascii="Arial" w:hAnsi="Arial" w:cs="Arial"/>
                            <w:b/>
                            <w:sz w:val="20"/>
                            <w:szCs w:val="20"/>
                          </w:rPr>
                        </w:pPr>
                        <w:r>
                          <w:rPr>
                            <w:rFonts w:ascii="Arial" w:hAnsi="Arial" w:cs="Arial"/>
                            <w:b/>
                            <w:sz w:val="20"/>
                            <w:szCs w:val="20"/>
                          </w:rPr>
                          <w:t>b)</w:t>
                        </w:r>
                      </w:p>
                    </w:txbxContent>
                  </v:textbox>
                </v:shape>
              </v:group>
            </w:pict>
          </mc:Fallback>
        </mc:AlternateContent>
      </w:r>
      <w:r>
        <w:rPr>
          <w:rFonts w:cs="Times New Roman"/>
          <w:noProof/>
        </w:rPr>
        <w:drawing>
          <wp:inline distT="0" distB="0" distL="0" distR="0" wp14:anchorId="63D521EC" wp14:editId="02833C4C">
            <wp:extent cx="3578087" cy="294682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90405" cy="2956968"/>
                    </a:xfrm>
                    <a:prstGeom prst="rect">
                      <a:avLst/>
                    </a:prstGeom>
                    <a:noFill/>
                  </pic:spPr>
                </pic:pic>
              </a:graphicData>
            </a:graphic>
          </wp:inline>
        </w:drawing>
      </w:r>
    </w:p>
    <w:p w14:paraId="01A3D7D6" w14:textId="77777777" w:rsidR="007D69F1" w:rsidRPr="00AF7183" w:rsidRDefault="007D69F1" w:rsidP="00AF7183">
      <w:pPr>
        <w:pStyle w:val="nrpsFigurecaption"/>
      </w:pPr>
      <w:bookmarkStart w:id="58" w:name="_Toc469580952"/>
      <w:r w:rsidRPr="00AF7183">
        <w:rPr>
          <w:b/>
        </w:rPr>
        <w:t>Figure 3</w:t>
      </w:r>
      <w:r w:rsidRPr="00AF7183">
        <w:t>. a) Photo taken from the Katmai Bay time-lapse cameras, box represents area used to evaluate tide level. b) Photo zoomed in to show features within the tidal area used to determine low, medium and high tide stage for analysis.</w:t>
      </w:r>
      <w:bookmarkEnd w:id="58"/>
    </w:p>
    <w:p w14:paraId="059BD030" w14:textId="77777777" w:rsidR="007D69F1" w:rsidRDefault="007D69F1" w:rsidP="004A4631">
      <w:pPr>
        <w:pStyle w:val="nrpsHeading2"/>
      </w:pPr>
      <w:bookmarkStart w:id="59" w:name="_Toc469494740"/>
      <w:r>
        <w:t>Analysis</w:t>
      </w:r>
      <w:bookmarkEnd w:id="59"/>
    </w:p>
    <w:p w14:paraId="458E71B1" w14:textId="77777777" w:rsidR="007D69F1" w:rsidRDefault="007D69F1" w:rsidP="007D69F1">
      <w:pPr>
        <w:pStyle w:val="nrpsNormal"/>
      </w:pPr>
      <w:r>
        <w:t>We generated scatterplo</w:t>
      </w:r>
      <w:r w:rsidR="0068487C">
        <w:t>ts using the statistical computing environment</w:t>
      </w:r>
      <w:r>
        <w:t xml:space="preserve"> R (version 3.3.2, 2016) of bears and visitors with variables of time of day, day of year, tide, and year to determine general bear patterns and variable associations. Locally weighted scatterplot smoothing (LOESS) lines of fit were added to plots with continuous variables. We calculated mean numbers of bears and people for categorical variables of year and tide stage.</w:t>
      </w:r>
    </w:p>
    <w:p w14:paraId="04AC77BE" w14:textId="77777777" w:rsidR="007D69F1" w:rsidRDefault="007D69F1" w:rsidP="007D69F1">
      <w:pPr>
        <w:pStyle w:val="nrpsNormal"/>
      </w:pPr>
      <w:r>
        <w:t>We constructed general</w:t>
      </w:r>
      <w:r w:rsidR="0068487C">
        <w:t>ized linear</w:t>
      </w:r>
      <w:r>
        <w:t xml:space="preserve"> models in R with bear numbers and predictive variables of day of year, time of day, tide, and year. We scaled day of year and time of day. </w:t>
      </w:r>
      <w:commentRangeStart w:id="60"/>
      <w:r>
        <w:t>Several analysis of covariance (ANCOVA) models were created</w:t>
      </w:r>
      <w:r w:rsidR="00D6719D">
        <w:t xml:space="preserve"> </w:t>
      </w:r>
      <w:commentRangeEnd w:id="60"/>
      <w:r w:rsidR="00473D1C">
        <w:rPr>
          <w:rStyle w:val="CommentReference"/>
          <w:rFonts w:eastAsiaTheme="minorHAnsi" w:cstheme="minorBidi"/>
        </w:rPr>
        <w:commentReference w:id="60"/>
      </w:r>
      <w:r w:rsidR="00D6719D">
        <w:t>using the AOV command</w:t>
      </w:r>
      <w:r>
        <w:t xml:space="preserve"> and compared using</w:t>
      </w:r>
      <w:r w:rsidR="00D6719D">
        <w:t xml:space="preserve"> the</w:t>
      </w:r>
      <w:r>
        <w:t xml:space="preserve"> ANOVA</w:t>
      </w:r>
      <w:r w:rsidR="00D6719D">
        <w:t xml:space="preserve"> command</w:t>
      </w:r>
      <w:r>
        <w:t xml:space="preserve"> and Akaike Information Criterion (AIC). The best fit model included 2</w:t>
      </w:r>
      <w:r w:rsidRPr="00BC577F">
        <w:rPr>
          <w:vertAlign w:val="superscript"/>
        </w:rPr>
        <w:t>nd</w:t>
      </w:r>
      <w:r>
        <w:t xml:space="preserve"> order (time of day) and 3</w:t>
      </w:r>
      <w:r w:rsidRPr="00BC577F">
        <w:rPr>
          <w:vertAlign w:val="superscript"/>
        </w:rPr>
        <w:t>rd</w:t>
      </w:r>
      <w:r>
        <w:t xml:space="preserve"> order (day of year) </w:t>
      </w:r>
      <w:commentRangeStart w:id="61"/>
      <w:r>
        <w:t xml:space="preserve">polynomial transformations </w:t>
      </w:r>
      <w:commentRangeEnd w:id="61"/>
      <w:r w:rsidR="00473D1C">
        <w:rPr>
          <w:rStyle w:val="CommentReference"/>
          <w:rFonts w:eastAsiaTheme="minorHAnsi" w:cstheme="minorBidi"/>
        </w:rPr>
        <w:commentReference w:id="61"/>
      </w:r>
      <w:r>
        <w:t xml:space="preserve">to fit the curves in the data. </w:t>
      </w:r>
      <w:commentRangeStart w:id="62"/>
      <w:r>
        <w:t xml:space="preserve">We calculated mean bear numbers from model residuals in relation to tide level, day of year, time of day, and year. </w:t>
      </w:r>
      <w:commentRangeEnd w:id="62"/>
      <w:r w:rsidR="00473D1C">
        <w:rPr>
          <w:rStyle w:val="CommentReference"/>
          <w:rFonts w:eastAsiaTheme="minorHAnsi" w:cstheme="minorBidi"/>
        </w:rPr>
        <w:commentReference w:id="62"/>
      </w:r>
      <w:r>
        <w:t>We compared mean bear residuals during visitor presence and absence. We performed a one-way ANOVA to compare bear numbers in the presence and absence of visitors. Visitor levels were not categorized further due to low visitor totals.</w:t>
      </w:r>
      <w:r w:rsidR="004418F9">
        <w:t xml:space="preserve"> The number of times with both visitors and rangers present was too few to evaluate changes to visitor activity or impact as a result of ranger presence</w:t>
      </w:r>
      <w:r w:rsidR="006F49A4">
        <w:t>.</w:t>
      </w:r>
    </w:p>
    <w:p w14:paraId="677A5F7B" w14:textId="77777777" w:rsidR="007D69F1" w:rsidRDefault="007D69F1" w:rsidP="007D69F1">
      <w:pPr>
        <w:pStyle w:val="nrpsNormal"/>
      </w:pPr>
      <w:r>
        <w:t>Photo object spatial data was analyzed in R through the creation of density plots displaying bear and visitor distribution on the landscape. We created a visitor zone (including area of all visitation) and a high density visitor zone in R to look at the effect of visitation on bear distribution. Density contours created from numbers of visitors served as the out</w:t>
      </w:r>
      <w:r w:rsidR="00DF4502">
        <w:t xml:space="preserve">line for the visitor zones that </w:t>
      </w:r>
      <w:r>
        <w:t xml:space="preserve">were georeferenced in </w:t>
      </w:r>
      <w:r>
        <w:lastRenderedPageBreak/>
        <w:t>ArcMap. Visitor zones represented as polygon shapefiles were used to extract bear points in and out of each zone. Chi-square analyses were used to compare observed and expected frequencies of bears in and out of the visitor zones during times of visitation and no visitation</w:t>
      </w:r>
      <w:bookmarkEnd w:id="33"/>
      <w:bookmarkEnd w:id="34"/>
      <w:bookmarkEnd w:id="35"/>
      <w:bookmarkEnd w:id="36"/>
      <w:bookmarkEnd w:id="37"/>
      <w:r w:rsidR="00D30F09">
        <w:t>.</w:t>
      </w:r>
    </w:p>
    <w:p w14:paraId="5CADD902" w14:textId="77777777" w:rsidR="007D69F1" w:rsidRPr="004A4631" w:rsidRDefault="007D69F1" w:rsidP="004A4631">
      <w:pPr>
        <w:pStyle w:val="nrpsHeading1"/>
      </w:pPr>
      <w:bookmarkStart w:id="63" w:name="_Toc469494741"/>
      <w:r w:rsidRPr="004A4631">
        <w:t>Results</w:t>
      </w:r>
      <w:bookmarkEnd w:id="63"/>
    </w:p>
    <w:p w14:paraId="146B0E13" w14:textId="77777777" w:rsidR="007D69F1" w:rsidRDefault="007D69F1" w:rsidP="004A4631">
      <w:pPr>
        <w:pStyle w:val="nrpsHeading2"/>
      </w:pPr>
      <w:bookmarkStart w:id="64" w:name="_Toc469494742"/>
      <w:r>
        <w:t>Katmai Bay: site with no visitation</w:t>
      </w:r>
      <w:bookmarkEnd w:id="64"/>
    </w:p>
    <w:p w14:paraId="6A07BB67" w14:textId="77777777" w:rsidR="007D69F1" w:rsidRDefault="007D69F1" w:rsidP="004A4631">
      <w:pPr>
        <w:pStyle w:val="nrpsHeading3"/>
      </w:pPr>
      <w:bookmarkStart w:id="65" w:name="_Toc469494743"/>
      <w:r>
        <w:t>Bear numbers</w:t>
      </w:r>
      <w:bookmarkEnd w:id="65"/>
    </w:p>
    <w:p w14:paraId="45AD49B7" w14:textId="77777777" w:rsidR="007D69F1" w:rsidRDefault="007D69F1" w:rsidP="007D69F1">
      <w:pPr>
        <w:pStyle w:val="nrpsNormal"/>
      </w:pPr>
      <w:r>
        <w:t>Bear presence ranged from the first day photos were taken (day 143, May 23) to day 268 (September 25), one day prior to the last day photos were taken. There were 16,452 bear observations made within the photo frame extent in photos across all four seasons. Bears were present in 69% of all photos with a maximum of 11 bears present in a photo. Bear numbers increased early in the season, remained relatively constant during the season, and then gradually decreased (Fig 4a). Average bear presence across all years occurred around day 188 (July 7). Bears occurred across daylight hours typically beginning around 5 am through the midnight hour (Fig 4b). Bear numbers gradually increased as the day progressed with an average occurrence at 1560 (approximately 3:36 pm). Average bear numbers differed among years with the highest average in 2013 (2.8), followed by 2010 (2.0), 2011 (1.3), and 2014 (0.8), respectively (Fig 4c). Average bear numbers also differed among tide stages with higher averages at low (1.9) and medium (2.0) tide compared to high tide (1.7) (Fig 4d).</w:t>
      </w:r>
    </w:p>
    <w:p w14:paraId="23F1CF84" w14:textId="77777777" w:rsidR="007D69F1" w:rsidRDefault="007D69F1" w:rsidP="007D69F1">
      <w:pPr>
        <w:pStyle w:val="nrpsNormal"/>
        <w:rPr>
          <w:rFonts w:ascii="Arial" w:hAnsi="Arial" w:cs="Arial"/>
          <w:b/>
        </w:rPr>
      </w:pPr>
    </w:p>
    <w:p w14:paraId="0EB2D339" w14:textId="77777777" w:rsidR="007D69F1" w:rsidRDefault="007D69F1" w:rsidP="007D69F1">
      <w:pPr>
        <w:pStyle w:val="nrpsNormal"/>
        <w:jc w:val="center"/>
        <w:rPr>
          <w:rFonts w:ascii="Arial" w:hAnsi="Arial" w:cs="Arial"/>
          <w:b/>
        </w:rPr>
      </w:pPr>
      <w:r>
        <w:rPr>
          <w:noProof/>
        </w:rPr>
        <w:drawing>
          <wp:inline distT="0" distB="0" distL="0" distR="0" wp14:anchorId="7FACCFC0" wp14:editId="23AAF609">
            <wp:extent cx="4975526" cy="36019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78571" cy="3604145"/>
                    </a:xfrm>
                    <a:prstGeom prst="rect">
                      <a:avLst/>
                    </a:prstGeom>
                  </pic:spPr>
                </pic:pic>
              </a:graphicData>
            </a:graphic>
          </wp:inline>
        </w:drawing>
      </w:r>
    </w:p>
    <w:p w14:paraId="7D5DE421" w14:textId="77777777" w:rsidR="007D69F1" w:rsidRDefault="007D69F1" w:rsidP="00AF7183">
      <w:pPr>
        <w:pStyle w:val="nrpsFigurecaption"/>
        <w:rPr>
          <w:b/>
        </w:rPr>
      </w:pPr>
      <w:bookmarkStart w:id="66" w:name="_Toc469580953"/>
      <w:commentRangeStart w:id="67"/>
      <w:r>
        <w:rPr>
          <w:b/>
        </w:rPr>
        <w:lastRenderedPageBreak/>
        <w:t>Figure 4</w:t>
      </w:r>
      <w:r>
        <w:t>.</w:t>
      </w:r>
      <w:r w:rsidRPr="000054EC">
        <w:t xml:space="preserve"> </w:t>
      </w:r>
      <w:r w:rsidRPr="006A492F">
        <w:t xml:space="preserve">Number of bears observed in each photo from a time-lapse photography study at Katmai Bay (2010-11, 2013-14) in relation to variables </w:t>
      </w:r>
      <w:r w:rsidRPr="006A492F">
        <w:rPr>
          <w:b/>
        </w:rPr>
        <w:t>a)</w:t>
      </w:r>
      <w:r>
        <w:t xml:space="preserve"> day of year and</w:t>
      </w:r>
      <w:r w:rsidRPr="006A492F">
        <w:t xml:space="preserve"> </w:t>
      </w:r>
      <w:r w:rsidRPr="006A492F">
        <w:rPr>
          <w:b/>
        </w:rPr>
        <w:t>b)</w:t>
      </w:r>
      <w:r>
        <w:t xml:space="preserve"> time of day across all years. </w:t>
      </w:r>
      <w:r w:rsidRPr="006A492F">
        <w:t>Mean num</w:t>
      </w:r>
      <w:r>
        <w:t xml:space="preserve">ber of bears observed in photos in relation to variables </w:t>
      </w:r>
      <w:r w:rsidRPr="006A492F">
        <w:rPr>
          <w:b/>
        </w:rPr>
        <w:t>c)</w:t>
      </w:r>
      <w:r>
        <w:t xml:space="preserve"> year </w:t>
      </w:r>
      <w:r w:rsidRPr="006A492F">
        <w:t xml:space="preserve">and </w:t>
      </w:r>
      <w:r w:rsidRPr="006A492F">
        <w:rPr>
          <w:b/>
        </w:rPr>
        <w:t>d)</w:t>
      </w:r>
      <w:r>
        <w:t xml:space="preserve"> tide stage across all years</w:t>
      </w:r>
      <w:r w:rsidRPr="006A492F">
        <w:t xml:space="preserve">. Continuous variables (day </w:t>
      </w:r>
      <w:r>
        <w:t>of year, time of day) have LOESS</w:t>
      </w:r>
      <w:r w:rsidRPr="006A492F">
        <w:t xml:space="preserve"> line of fit (red line). Time of day was corrected to represent 100 units per hour, and to include after midnight light periods as part of previous day.</w:t>
      </w:r>
      <w:r w:rsidRPr="008511BF">
        <w:t xml:space="preserve"> </w:t>
      </w:r>
      <w:r w:rsidRPr="006A492F">
        <w:t>Error bars represent a 95% confidence interval.</w:t>
      </w:r>
      <w:bookmarkEnd w:id="66"/>
      <w:commentRangeEnd w:id="67"/>
      <w:r w:rsidR="00D6434B">
        <w:rPr>
          <w:rStyle w:val="CommentReference"/>
          <w:rFonts w:ascii="Times New Roman" w:eastAsiaTheme="minorHAnsi" w:hAnsi="Times New Roman" w:cstheme="minorBidi"/>
          <w:bCs w:val="0"/>
        </w:rPr>
        <w:commentReference w:id="67"/>
      </w:r>
    </w:p>
    <w:p w14:paraId="1605CF8F" w14:textId="77777777" w:rsidR="007D69F1" w:rsidRDefault="007D69F1" w:rsidP="007D69F1">
      <w:pPr>
        <w:pStyle w:val="nrpsNormal"/>
      </w:pPr>
      <w:r>
        <w:t>We used ANCOVA analysis to determine the importance of variables of day of year, time of day, year, and tide stage in relation to bear presence.</w:t>
      </w:r>
      <w:r w:rsidRPr="0013399B">
        <w:t xml:space="preserve"> </w:t>
      </w:r>
      <w:r>
        <w:t>Bear presence at Katmai Bay was most strongly associated with year, followed by time of day, day of year, and tide stage (Table 2.).</w:t>
      </w:r>
    </w:p>
    <w:p w14:paraId="77F8674E" w14:textId="77777777" w:rsidR="007D69F1" w:rsidRDefault="007D69F1" w:rsidP="007D69F1">
      <w:pPr>
        <w:pStyle w:val="nrpsNormal"/>
      </w:pPr>
    </w:p>
    <w:p w14:paraId="0FA00AAF" w14:textId="77777777" w:rsidR="007D69F1" w:rsidRPr="0042641C" w:rsidRDefault="007D69F1" w:rsidP="00AF7183">
      <w:pPr>
        <w:pStyle w:val="nrpsTablecaption"/>
        <w:rPr>
          <w:b/>
        </w:rPr>
      </w:pPr>
      <w:bookmarkStart w:id="68" w:name="_Toc469493887"/>
      <w:r w:rsidRPr="00EB2BFD">
        <w:rPr>
          <w:b/>
        </w:rPr>
        <w:t>Table 2.</w:t>
      </w:r>
      <w:r>
        <w:t xml:space="preserve"> ANCOVA model at Katmai Bay to compare bear presence and association of variables of day of year (3</w:t>
      </w:r>
      <w:r w:rsidRPr="00EB2BFD">
        <w:rPr>
          <w:vertAlign w:val="superscript"/>
        </w:rPr>
        <w:t>rd</w:t>
      </w:r>
      <w:r>
        <w:t xml:space="preserve"> order transformation), time of day (2</w:t>
      </w:r>
      <w:r w:rsidRPr="00EB2BFD">
        <w:rPr>
          <w:vertAlign w:val="superscript"/>
        </w:rPr>
        <w:t>nd</w:t>
      </w:r>
      <w:r>
        <w:t xml:space="preserve"> order transformation), year, and tide stage.</w:t>
      </w:r>
      <w:bookmarkEnd w:id="68"/>
    </w:p>
    <w:tbl>
      <w:tblPr>
        <w:tblW w:w="5415" w:type="dxa"/>
        <w:jc w:val="center"/>
        <w:tblLook w:val="04A0" w:firstRow="1" w:lastRow="0" w:firstColumn="1" w:lastColumn="0" w:noHBand="0" w:noVBand="1"/>
      </w:tblPr>
      <w:tblGrid>
        <w:gridCol w:w="1640"/>
        <w:gridCol w:w="920"/>
        <w:gridCol w:w="920"/>
        <w:gridCol w:w="920"/>
        <w:gridCol w:w="1015"/>
      </w:tblGrid>
      <w:tr w:rsidR="007D69F1" w:rsidRPr="00EB2BFD" w14:paraId="73177BC8" w14:textId="77777777" w:rsidTr="00AF5D46">
        <w:trPr>
          <w:trHeight w:val="300"/>
          <w:jc w:val="center"/>
        </w:trPr>
        <w:tc>
          <w:tcPr>
            <w:tcW w:w="1640" w:type="dxa"/>
            <w:tcBorders>
              <w:top w:val="single" w:sz="4" w:space="0" w:color="auto"/>
              <w:left w:val="nil"/>
              <w:bottom w:val="single" w:sz="4" w:space="0" w:color="auto"/>
              <w:right w:val="nil"/>
            </w:tcBorders>
            <w:shd w:val="clear" w:color="auto" w:fill="auto"/>
            <w:noWrap/>
            <w:vAlign w:val="bottom"/>
            <w:hideMark/>
          </w:tcPr>
          <w:p w14:paraId="09C68C0E"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Variable</w:t>
            </w:r>
          </w:p>
        </w:tc>
        <w:tc>
          <w:tcPr>
            <w:tcW w:w="920" w:type="dxa"/>
            <w:tcBorders>
              <w:top w:val="single" w:sz="4" w:space="0" w:color="auto"/>
              <w:left w:val="nil"/>
              <w:bottom w:val="single" w:sz="4" w:space="0" w:color="auto"/>
              <w:right w:val="nil"/>
            </w:tcBorders>
            <w:shd w:val="clear" w:color="auto" w:fill="auto"/>
            <w:noWrap/>
            <w:vAlign w:val="bottom"/>
            <w:hideMark/>
          </w:tcPr>
          <w:p w14:paraId="20F7BC9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Df</w:t>
            </w:r>
          </w:p>
        </w:tc>
        <w:tc>
          <w:tcPr>
            <w:tcW w:w="920" w:type="dxa"/>
            <w:tcBorders>
              <w:top w:val="single" w:sz="4" w:space="0" w:color="auto"/>
              <w:left w:val="nil"/>
              <w:bottom w:val="single" w:sz="4" w:space="0" w:color="auto"/>
              <w:right w:val="nil"/>
            </w:tcBorders>
            <w:shd w:val="clear" w:color="auto" w:fill="auto"/>
            <w:noWrap/>
            <w:vAlign w:val="bottom"/>
            <w:hideMark/>
          </w:tcPr>
          <w:p w14:paraId="5B09EB74"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Sum Sq</w:t>
            </w:r>
          </w:p>
        </w:tc>
        <w:tc>
          <w:tcPr>
            <w:tcW w:w="920" w:type="dxa"/>
            <w:tcBorders>
              <w:top w:val="single" w:sz="4" w:space="0" w:color="auto"/>
              <w:left w:val="nil"/>
              <w:bottom w:val="single" w:sz="4" w:space="0" w:color="auto"/>
              <w:right w:val="nil"/>
            </w:tcBorders>
            <w:shd w:val="clear" w:color="auto" w:fill="auto"/>
            <w:noWrap/>
            <w:vAlign w:val="bottom"/>
            <w:hideMark/>
          </w:tcPr>
          <w:p w14:paraId="269AA6BF"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F value</w:t>
            </w:r>
          </w:p>
        </w:tc>
        <w:tc>
          <w:tcPr>
            <w:tcW w:w="1015" w:type="dxa"/>
            <w:tcBorders>
              <w:top w:val="single" w:sz="4" w:space="0" w:color="auto"/>
              <w:left w:val="nil"/>
              <w:bottom w:val="single" w:sz="4" w:space="0" w:color="auto"/>
              <w:right w:val="nil"/>
            </w:tcBorders>
            <w:shd w:val="clear" w:color="auto" w:fill="auto"/>
            <w:noWrap/>
            <w:vAlign w:val="bottom"/>
            <w:hideMark/>
          </w:tcPr>
          <w:p w14:paraId="15FBAC8E" w14:textId="77777777" w:rsidR="007D69F1" w:rsidRPr="00EB2BFD" w:rsidRDefault="007D69F1" w:rsidP="00AF5D46">
            <w:pPr>
              <w:spacing w:after="0" w:line="240" w:lineRule="auto"/>
              <w:jc w:val="center"/>
              <w:rPr>
                <w:rFonts w:ascii="Calibri" w:eastAsia="Times New Roman" w:hAnsi="Calibri" w:cs="Times New Roman"/>
                <w:i/>
                <w:iCs/>
                <w:color w:val="000000"/>
                <w:sz w:val="22"/>
              </w:rPr>
            </w:pPr>
            <w:r w:rsidRPr="00EB2BFD">
              <w:rPr>
                <w:rFonts w:ascii="Calibri" w:eastAsia="Times New Roman" w:hAnsi="Calibri" w:cs="Times New Roman"/>
                <w:i/>
                <w:iCs/>
                <w:color w:val="000000"/>
                <w:sz w:val="22"/>
              </w:rPr>
              <w:t>P</w:t>
            </w:r>
          </w:p>
        </w:tc>
      </w:tr>
      <w:tr w:rsidR="007D69F1" w:rsidRPr="00EB2BFD" w14:paraId="65E6C9E8" w14:textId="77777777" w:rsidTr="00AF5D46">
        <w:trPr>
          <w:trHeight w:val="300"/>
          <w:jc w:val="center"/>
        </w:trPr>
        <w:tc>
          <w:tcPr>
            <w:tcW w:w="1640" w:type="dxa"/>
            <w:tcBorders>
              <w:top w:val="nil"/>
              <w:left w:val="nil"/>
              <w:bottom w:val="nil"/>
              <w:right w:val="nil"/>
            </w:tcBorders>
            <w:shd w:val="clear" w:color="auto" w:fill="auto"/>
            <w:noWrap/>
            <w:vAlign w:val="bottom"/>
          </w:tcPr>
          <w:p w14:paraId="66F48A56"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Year</w:t>
            </w:r>
          </w:p>
        </w:tc>
        <w:tc>
          <w:tcPr>
            <w:tcW w:w="920" w:type="dxa"/>
            <w:tcBorders>
              <w:top w:val="nil"/>
              <w:left w:val="nil"/>
              <w:bottom w:val="nil"/>
              <w:right w:val="nil"/>
            </w:tcBorders>
            <w:shd w:val="clear" w:color="auto" w:fill="auto"/>
            <w:noWrap/>
            <w:vAlign w:val="bottom"/>
          </w:tcPr>
          <w:p w14:paraId="4E6BE79F"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3</w:t>
            </w:r>
          </w:p>
        </w:tc>
        <w:tc>
          <w:tcPr>
            <w:tcW w:w="920" w:type="dxa"/>
            <w:tcBorders>
              <w:top w:val="nil"/>
              <w:left w:val="nil"/>
              <w:bottom w:val="nil"/>
              <w:right w:val="nil"/>
            </w:tcBorders>
            <w:shd w:val="clear" w:color="auto" w:fill="auto"/>
            <w:noWrap/>
            <w:vAlign w:val="bottom"/>
          </w:tcPr>
          <w:p w14:paraId="1CA1AB8F"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11466</w:t>
            </w:r>
          </w:p>
        </w:tc>
        <w:tc>
          <w:tcPr>
            <w:tcW w:w="920" w:type="dxa"/>
            <w:tcBorders>
              <w:top w:val="nil"/>
              <w:left w:val="nil"/>
              <w:bottom w:val="nil"/>
              <w:right w:val="nil"/>
            </w:tcBorders>
            <w:shd w:val="clear" w:color="auto" w:fill="auto"/>
            <w:noWrap/>
            <w:vAlign w:val="bottom"/>
          </w:tcPr>
          <w:p w14:paraId="013F5CE7"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1682.5</w:t>
            </w:r>
          </w:p>
        </w:tc>
        <w:tc>
          <w:tcPr>
            <w:tcW w:w="1015" w:type="dxa"/>
            <w:tcBorders>
              <w:top w:val="nil"/>
              <w:left w:val="nil"/>
              <w:bottom w:val="nil"/>
              <w:right w:val="nil"/>
            </w:tcBorders>
            <w:shd w:val="clear" w:color="auto" w:fill="auto"/>
            <w:noWrap/>
            <w:vAlign w:val="bottom"/>
          </w:tcPr>
          <w:p w14:paraId="76DBB61F"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1C29488B" w14:textId="77777777" w:rsidTr="00AF5D46">
        <w:trPr>
          <w:trHeight w:val="300"/>
          <w:jc w:val="center"/>
        </w:trPr>
        <w:tc>
          <w:tcPr>
            <w:tcW w:w="1640" w:type="dxa"/>
            <w:tcBorders>
              <w:top w:val="nil"/>
              <w:left w:val="nil"/>
              <w:bottom w:val="nil"/>
              <w:right w:val="nil"/>
            </w:tcBorders>
            <w:shd w:val="clear" w:color="auto" w:fill="auto"/>
            <w:noWrap/>
            <w:vAlign w:val="bottom"/>
          </w:tcPr>
          <w:p w14:paraId="61DCBE64"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w:t>
            </w:r>
          </w:p>
        </w:tc>
        <w:tc>
          <w:tcPr>
            <w:tcW w:w="920" w:type="dxa"/>
            <w:tcBorders>
              <w:top w:val="nil"/>
              <w:left w:val="nil"/>
              <w:bottom w:val="nil"/>
              <w:right w:val="nil"/>
            </w:tcBorders>
            <w:shd w:val="clear" w:color="auto" w:fill="auto"/>
            <w:noWrap/>
            <w:vAlign w:val="bottom"/>
          </w:tcPr>
          <w:p w14:paraId="6C80FED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tcPr>
          <w:p w14:paraId="2BBE136B"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504</w:t>
            </w:r>
          </w:p>
        </w:tc>
        <w:tc>
          <w:tcPr>
            <w:tcW w:w="920" w:type="dxa"/>
            <w:tcBorders>
              <w:top w:val="nil"/>
              <w:left w:val="nil"/>
              <w:bottom w:val="nil"/>
              <w:right w:val="nil"/>
            </w:tcBorders>
            <w:shd w:val="clear" w:color="auto" w:fill="auto"/>
            <w:noWrap/>
            <w:vAlign w:val="bottom"/>
          </w:tcPr>
          <w:p w14:paraId="35FBAD17"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221.8</w:t>
            </w:r>
          </w:p>
        </w:tc>
        <w:tc>
          <w:tcPr>
            <w:tcW w:w="1015" w:type="dxa"/>
            <w:tcBorders>
              <w:top w:val="nil"/>
              <w:left w:val="nil"/>
              <w:bottom w:val="nil"/>
              <w:right w:val="nil"/>
            </w:tcBorders>
            <w:shd w:val="clear" w:color="auto" w:fill="auto"/>
            <w:noWrap/>
            <w:vAlign w:val="bottom"/>
          </w:tcPr>
          <w:p w14:paraId="132C0E3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26899952"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76D0AEB2"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day^2</w:t>
            </w:r>
          </w:p>
        </w:tc>
        <w:tc>
          <w:tcPr>
            <w:tcW w:w="920" w:type="dxa"/>
            <w:tcBorders>
              <w:top w:val="nil"/>
              <w:left w:val="nil"/>
              <w:bottom w:val="nil"/>
              <w:right w:val="nil"/>
            </w:tcBorders>
            <w:shd w:val="clear" w:color="auto" w:fill="auto"/>
            <w:noWrap/>
            <w:vAlign w:val="bottom"/>
            <w:hideMark/>
          </w:tcPr>
          <w:p w14:paraId="3ECAD754"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06B38451"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213</w:t>
            </w:r>
          </w:p>
        </w:tc>
        <w:tc>
          <w:tcPr>
            <w:tcW w:w="920" w:type="dxa"/>
            <w:tcBorders>
              <w:top w:val="nil"/>
              <w:left w:val="nil"/>
              <w:bottom w:val="nil"/>
              <w:right w:val="nil"/>
            </w:tcBorders>
            <w:shd w:val="clear" w:color="auto" w:fill="auto"/>
            <w:noWrap/>
            <w:vAlign w:val="bottom"/>
            <w:hideMark/>
          </w:tcPr>
          <w:p w14:paraId="2FE7BFE3"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93.7</w:t>
            </w:r>
          </w:p>
        </w:tc>
        <w:tc>
          <w:tcPr>
            <w:tcW w:w="1015" w:type="dxa"/>
            <w:tcBorders>
              <w:top w:val="nil"/>
              <w:left w:val="nil"/>
              <w:bottom w:val="nil"/>
              <w:right w:val="nil"/>
            </w:tcBorders>
            <w:shd w:val="clear" w:color="auto" w:fill="auto"/>
            <w:noWrap/>
            <w:vAlign w:val="bottom"/>
            <w:hideMark/>
          </w:tcPr>
          <w:p w14:paraId="68B94499"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2801133D" w14:textId="77777777" w:rsidTr="00AF5D46">
        <w:trPr>
          <w:trHeight w:val="300"/>
          <w:jc w:val="center"/>
        </w:trPr>
        <w:tc>
          <w:tcPr>
            <w:tcW w:w="1640" w:type="dxa"/>
            <w:tcBorders>
              <w:top w:val="nil"/>
              <w:left w:val="nil"/>
              <w:bottom w:val="nil"/>
              <w:right w:val="nil"/>
            </w:tcBorders>
            <w:shd w:val="clear" w:color="auto" w:fill="auto"/>
            <w:noWrap/>
            <w:vAlign w:val="bottom"/>
          </w:tcPr>
          <w:p w14:paraId="07CB9C4F"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w:t>
            </w:r>
          </w:p>
        </w:tc>
        <w:tc>
          <w:tcPr>
            <w:tcW w:w="920" w:type="dxa"/>
            <w:tcBorders>
              <w:top w:val="nil"/>
              <w:left w:val="nil"/>
              <w:bottom w:val="nil"/>
              <w:right w:val="nil"/>
            </w:tcBorders>
            <w:shd w:val="clear" w:color="auto" w:fill="auto"/>
            <w:noWrap/>
            <w:vAlign w:val="bottom"/>
          </w:tcPr>
          <w:p w14:paraId="29383B0C"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tcPr>
          <w:p w14:paraId="6D3E059C"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209</w:t>
            </w:r>
          </w:p>
        </w:tc>
        <w:tc>
          <w:tcPr>
            <w:tcW w:w="920" w:type="dxa"/>
            <w:tcBorders>
              <w:top w:val="nil"/>
              <w:left w:val="nil"/>
              <w:bottom w:val="nil"/>
              <w:right w:val="nil"/>
            </w:tcBorders>
            <w:shd w:val="clear" w:color="auto" w:fill="auto"/>
            <w:noWrap/>
            <w:vAlign w:val="bottom"/>
          </w:tcPr>
          <w:p w14:paraId="7F6A3218"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91.9</w:t>
            </w:r>
          </w:p>
        </w:tc>
        <w:tc>
          <w:tcPr>
            <w:tcW w:w="1015" w:type="dxa"/>
            <w:tcBorders>
              <w:top w:val="nil"/>
              <w:left w:val="nil"/>
              <w:bottom w:val="nil"/>
              <w:right w:val="nil"/>
            </w:tcBorders>
            <w:shd w:val="clear" w:color="auto" w:fill="auto"/>
            <w:noWrap/>
            <w:vAlign w:val="bottom"/>
          </w:tcPr>
          <w:p w14:paraId="2810CFCF"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7B16CD90" w14:textId="77777777" w:rsidTr="00AF5D46">
        <w:trPr>
          <w:trHeight w:val="300"/>
          <w:jc w:val="center"/>
        </w:trPr>
        <w:tc>
          <w:tcPr>
            <w:tcW w:w="1640" w:type="dxa"/>
            <w:tcBorders>
              <w:top w:val="nil"/>
              <w:left w:val="nil"/>
              <w:bottom w:val="nil"/>
              <w:right w:val="nil"/>
            </w:tcBorders>
            <w:shd w:val="clear" w:color="auto" w:fill="auto"/>
            <w:noWrap/>
            <w:vAlign w:val="bottom"/>
          </w:tcPr>
          <w:p w14:paraId="4C4BD93C"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year^3</w:t>
            </w:r>
          </w:p>
        </w:tc>
        <w:tc>
          <w:tcPr>
            <w:tcW w:w="920" w:type="dxa"/>
            <w:tcBorders>
              <w:top w:val="nil"/>
              <w:left w:val="nil"/>
              <w:bottom w:val="nil"/>
              <w:right w:val="nil"/>
            </w:tcBorders>
            <w:shd w:val="clear" w:color="auto" w:fill="auto"/>
            <w:noWrap/>
            <w:vAlign w:val="bottom"/>
          </w:tcPr>
          <w:p w14:paraId="14D9B6F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tcPr>
          <w:p w14:paraId="7F4D6909"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200</w:t>
            </w:r>
          </w:p>
        </w:tc>
        <w:tc>
          <w:tcPr>
            <w:tcW w:w="920" w:type="dxa"/>
            <w:tcBorders>
              <w:top w:val="nil"/>
              <w:left w:val="nil"/>
              <w:bottom w:val="nil"/>
              <w:right w:val="nil"/>
            </w:tcBorders>
            <w:shd w:val="clear" w:color="auto" w:fill="auto"/>
            <w:noWrap/>
            <w:vAlign w:val="bottom"/>
          </w:tcPr>
          <w:p w14:paraId="57C384C4"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88.2</w:t>
            </w:r>
          </w:p>
        </w:tc>
        <w:tc>
          <w:tcPr>
            <w:tcW w:w="1015" w:type="dxa"/>
            <w:tcBorders>
              <w:top w:val="nil"/>
              <w:left w:val="nil"/>
              <w:bottom w:val="nil"/>
              <w:right w:val="nil"/>
            </w:tcBorders>
            <w:shd w:val="clear" w:color="auto" w:fill="auto"/>
            <w:noWrap/>
            <w:vAlign w:val="bottom"/>
          </w:tcPr>
          <w:p w14:paraId="02C92ED8"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71A4390A" w14:textId="77777777" w:rsidTr="00AF5D46">
        <w:trPr>
          <w:trHeight w:val="300"/>
          <w:jc w:val="center"/>
        </w:trPr>
        <w:tc>
          <w:tcPr>
            <w:tcW w:w="1640" w:type="dxa"/>
            <w:tcBorders>
              <w:top w:val="nil"/>
              <w:left w:val="nil"/>
              <w:bottom w:val="single" w:sz="4" w:space="0" w:color="auto"/>
              <w:right w:val="nil"/>
            </w:tcBorders>
            <w:shd w:val="clear" w:color="auto" w:fill="auto"/>
            <w:noWrap/>
            <w:vAlign w:val="bottom"/>
            <w:hideMark/>
          </w:tcPr>
          <w:p w14:paraId="34D8F6E4" w14:textId="77777777" w:rsidR="007D69F1" w:rsidRPr="00EB2BFD" w:rsidRDefault="007D69F1" w:rsidP="00AF5D46">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Tide stage</w:t>
            </w:r>
          </w:p>
        </w:tc>
        <w:tc>
          <w:tcPr>
            <w:tcW w:w="920" w:type="dxa"/>
            <w:tcBorders>
              <w:top w:val="nil"/>
              <w:left w:val="nil"/>
              <w:bottom w:val="single" w:sz="4" w:space="0" w:color="auto"/>
              <w:right w:val="nil"/>
            </w:tcBorders>
            <w:shd w:val="clear" w:color="auto" w:fill="auto"/>
            <w:noWrap/>
            <w:vAlign w:val="bottom"/>
            <w:hideMark/>
          </w:tcPr>
          <w:p w14:paraId="028450B0"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w:t>
            </w:r>
          </w:p>
        </w:tc>
        <w:tc>
          <w:tcPr>
            <w:tcW w:w="920" w:type="dxa"/>
            <w:tcBorders>
              <w:top w:val="nil"/>
              <w:left w:val="nil"/>
              <w:bottom w:val="single" w:sz="4" w:space="0" w:color="auto"/>
              <w:right w:val="nil"/>
            </w:tcBorders>
            <w:shd w:val="clear" w:color="auto" w:fill="auto"/>
            <w:noWrap/>
            <w:vAlign w:val="bottom"/>
            <w:hideMark/>
          </w:tcPr>
          <w:p w14:paraId="29182AD5"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27</w:t>
            </w:r>
          </w:p>
        </w:tc>
        <w:tc>
          <w:tcPr>
            <w:tcW w:w="920" w:type="dxa"/>
            <w:tcBorders>
              <w:top w:val="nil"/>
              <w:left w:val="nil"/>
              <w:bottom w:val="single" w:sz="4" w:space="0" w:color="auto"/>
              <w:right w:val="nil"/>
            </w:tcBorders>
            <w:shd w:val="clear" w:color="auto" w:fill="auto"/>
            <w:noWrap/>
            <w:vAlign w:val="bottom"/>
            <w:hideMark/>
          </w:tcPr>
          <w:p w14:paraId="1F2FFE62"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5.9</w:t>
            </w:r>
          </w:p>
        </w:tc>
        <w:tc>
          <w:tcPr>
            <w:tcW w:w="1015" w:type="dxa"/>
            <w:tcBorders>
              <w:top w:val="nil"/>
              <w:left w:val="nil"/>
              <w:bottom w:val="single" w:sz="4" w:space="0" w:color="auto"/>
              <w:right w:val="nil"/>
            </w:tcBorders>
            <w:shd w:val="clear" w:color="auto" w:fill="auto"/>
            <w:noWrap/>
            <w:vAlign w:val="bottom"/>
            <w:hideMark/>
          </w:tcPr>
          <w:p w14:paraId="0F3EA748"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0.003</w:t>
            </w:r>
          </w:p>
        </w:tc>
      </w:tr>
    </w:tbl>
    <w:p w14:paraId="442D2433" w14:textId="77777777" w:rsidR="007D69F1" w:rsidRPr="00A644DA" w:rsidRDefault="007D69F1" w:rsidP="007D69F1">
      <w:pPr>
        <w:pStyle w:val="nrpsNormal"/>
      </w:pPr>
    </w:p>
    <w:p w14:paraId="12D2A434" w14:textId="77777777" w:rsidR="007D69F1" w:rsidRDefault="007D69F1" w:rsidP="004A4631">
      <w:pPr>
        <w:pStyle w:val="nrpsHeading2"/>
      </w:pPr>
      <w:bookmarkStart w:id="69" w:name="_Toc469494744"/>
      <w:r w:rsidRPr="00CA36EB">
        <w:t>Swikshak Lagoon</w:t>
      </w:r>
      <w:r>
        <w:t>: site with some visitation</w:t>
      </w:r>
      <w:bookmarkEnd w:id="69"/>
    </w:p>
    <w:p w14:paraId="35F2130B" w14:textId="77777777" w:rsidR="007D69F1" w:rsidRDefault="007D69F1" w:rsidP="004A4631">
      <w:pPr>
        <w:pStyle w:val="nrpsHeading3"/>
      </w:pPr>
      <w:bookmarkStart w:id="70" w:name="_Toc469494745"/>
      <w:r>
        <w:t>Bear numbers</w:t>
      </w:r>
      <w:bookmarkEnd w:id="70"/>
    </w:p>
    <w:p w14:paraId="22D150A9" w14:textId="77777777" w:rsidR="007D69F1" w:rsidRPr="00EB2BFD" w:rsidRDefault="007D69F1" w:rsidP="007D69F1">
      <w:pPr>
        <w:pStyle w:val="nrpsNormal"/>
      </w:pPr>
      <w:r>
        <w:t>Bear presence occurred as early as day 118 (April 28) and as late as day 275 (October 2) over the course of all seasons. There were 7,479 bear observations made within the photo frame extent in photos across all three seasons. Bears were present in 40% of all photos with a maximum of 17 bears present in a photo. Bear numbers fluctuated during the season across all years with an average occurrence and peak around day 189 (July 8) after which numbers began to decrease (Fig 5a). Bear presence occurred across daylight hours beginning around 5 am through the midnight hour (Fig 5b). Bear numbers gradually increased as the day progressed with an average occurrence at 1569 (approximately 3:40 pm). Average bear numbers differed among years with the highest average in 2012 (2.2), followed by 2013 (1.4), and 2014 (0.9), respectively (Fig 5c). Average bear numbers also differed among tide stages with the highest average at medium tide (1.9) and no difference in averages among low (1.5) and high tide (1.5) (Fig 5d).</w:t>
      </w:r>
    </w:p>
    <w:p w14:paraId="531017B2" w14:textId="77777777" w:rsidR="007D69F1" w:rsidRDefault="007D69F1" w:rsidP="007D69F1">
      <w:pPr>
        <w:pStyle w:val="nrpsNormal"/>
      </w:pPr>
    </w:p>
    <w:p w14:paraId="2B69D943" w14:textId="77777777" w:rsidR="007D69F1" w:rsidRPr="0026125D" w:rsidRDefault="007D69F1" w:rsidP="0026125D">
      <w:pPr>
        <w:pStyle w:val="nrpsNormal"/>
        <w:sectPr w:rsidR="007D69F1" w:rsidRPr="0026125D" w:rsidSect="00F51F57">
          <w:headerReference w:type="default" r:id="rId31"/>
          <w:footerReference w:type="default" r:id="rId32"/>
          <w:headerReference w:type="first" r:id="rId33"/>
          <w:footerReference w:type="first" r:id="rId34"/>
          <w:pgSz w:w="12240" w:h="15840" w:code="1"/>
          <w:pgMar w:top="1440" w:right="1440" w:bottom="1440" w:left="1440" w:header="720" w:footer="720" w:gutter="0"/>
          <w:pgNumType w:start="1"/>
          <w:cols w:space="720"/>
          <w:titlePg/>
          <w:docGrid w:linePitch="360"/>
        </w:sectPr>
      </w:pPr>
    </w:p>
    <w:p w14:paraId="16C0B1C4" w14:textId="77777777" w:rsidR="007D69F1" w:rsidRPr="00EB2BFD" w:rsidRDefault="007D69F1" w:rsidP="007D69F1">
      <w:pPr>
        <w:pStyle w:val="nrpsNormal"/>
      </w:pPr>
      <w:bookmarkStart w:id="71" w:name="_Toc217722646"/>
      <w:bookmarkStart w:id="72" w:name="_Toc218320089"/>
      <w:bookmarkStart w:id="73" w:name="_Toc280111314"/>
      <w:bookmarkEnd w:id="32"/>
    </w:p>
    <w:p w14:paraId="7970582F" w14:textId="77777777" w:rsidR="007D69F1" w:rsidRDefault="007D69F1" w:rsidP="007D69F1">
      <w:pPr>
        <w:pStyle w:val="nrpsNormal"/>
        <w:jc w:val="center"/>
        <w:rPr>
          <w:rFonts w:ascii="Arial" w:hAnsi="Arial" w:cs="Arial"/>
          <w:b/>
        </w:rPr>
      </w:pPr>
      <w:r>
        <w:rPr>
          <w:noProof/>
        </w:rPr>
        <w:drawing>
          <wp:inline distT="0" distB="0" distL="0" distR="0" wp14:anchorId="70AD766E" wp14:editId="49A55EE2">
            <wp:extent cx="5187372" cy="374809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88094" cy="3748620"/>
                    </a:xfrm>
                    <a:prstGeom prst="rect">
                      <a:avLst/>
                    </a:prstGeom>
                  </pic:spPr>
                </pic:pic>
              </a:graphicData>
            </a:graphic>
          </wp:inline>
        </w:drawing>
      </w:r>
    </w:p>
    <w:p w14:paraId="65F3F4D0" w14:textId="77777777" w:rsidR="007D69F1" w:rsidRDefault="007D69F1" w:rsidP="00AF7183">
      <w:pPr>
        <w:pStyle w:val="nrpsFigurecaption"/>
      </w:pPr>
      <w:bookmarkStart w:id="74" w:name="_Toc469580954"/>
      <w:r w:rsidRPr="00C070E7">
        <w:rPr>
          <w:b/>
        </w:rPr>
        <w:t>Figure 5.</w:t>
      </w:r>
      <w:r>
        <w:rPr>
          <w:b/>
        </w:rPr>
        <w:t xml:space="preserve"> </w:t>
      </w:r>
      <w:r w:rsidRPr="006A492F">
        <w:t>Number of bears observed in each photo from a time-l</w:t>
      </w:r>
      <w:r>
        <w:t xml:space="preserve">apse photography study at Swikshak Lagoon </w:t>
      </w:r>
      <w:r w:rsidRPr="006A492F">
        <w:t xml:space="preserve">(2010-11, 2013-14) in relation to variables </w:t>
      </w:r>
      <w:r w:rsidRPr="006A492F">
        <w:rPr>
          <w:b/>
        </w:rPr>
        <w:t>a)</w:t>
      </w:r>
      <w:r>
        <w:t xml:space="preserve"> day of year and</w:t>
      </w:r>
      <w:r w:rsidRPr="006A492F">
        <w:t xml:space="preserve"> </w:t>
      </w:r>
      <w:r w:rsidRPr="006A492F">
        <w:rPr>
          <w:b/>
        </w:rPr>
        <w:t>b)</w:t>
      </w:r>
      <w:r>
        <w:t xml:space="preserve"> time of day across all years. </w:t>
      </w:r>
      <w:r w:rsidRPr="006A492F">
        <w:t>Mean num</w:t>
      </w:r>
      <w:r>
        <w:t xml:space="preserve">ber of bears observed in photos in relation to variables </w:t>
      </w:r>
      <w:r w:rsidRPr="006A492F">
        <w:rPr>
          <w:b/>
        </w:rPr>
        <w:t>c)</w:t>
      </w:r>
      <w:r>
        <w:t xml:space="preserve"> year </w:t>
      </w:r>
      <w:r w:rsidRPr="006A492F">
        <w:t xml:space="preserve">and </w:t>
      </w:r>
      <w:r w:rsidRPr="006A492F">
        <w:rPr>
          <w:b/>
        </w:rPr>
        <w:t>d)</w:t>
      </w:r>
      <w:r>
        <w:t xml:space="preserve"> tide stage across all years</w:t>
      </w:r>
      <w:r w:rsidRPr="006A492F">
        <w:t xml:space="preserve">. Continuous variables (day </w:t>
      </w:r>
      <w:r>
        <w:t>of year, time of day) have LOESS</w:t>
      </w:r>
      <w:r w:rsidRPr="006A492F">
        <w:t xml:space="preserve"> line of fit (red line). Time of day was corrected to represent 100 units per hour, and to include after midnight light periods as part of previous day.</w:t>
      </w:r>
      <w:r w:rsidRPr="008511BF">
        <w:t xml:space="preserve"> </w:t>
      </w:r>
      <w:r w:rsidRPr="006A492F">
        <w:t>Error bars represent a 95% confidence interval.</w:t>
      </w:r>
      <w:bookmarkEnd w:id="74"/>
    </w:p>
    <w:p w14:paraId="5B03C593" w14:textId="77777777" w:rsidR="007D69F1" w:rsidRPr="00745C94" w:rsidRDefault="007D69F1" w:rsidP="007D69F1">
      <w:pPr>
        <w:pStyle w:val="nrpsNormal"/>
        <w:rPr>
          <w:rFonts w:ascii="Arial" w:hAnsi="Arial" w:cs="Arial"/>
          <w:sz w:val="20"/>
        </w:rPr>
      </w:pPr>
    </w:p>
    <w:p w14:paraId="3ABF7577" w14:textId="77777777" w:rsidR="007D69F1" w:rsidRDefault="007D69F1" w:rsidP="004A4631">
      <w:pPr>
        <w:pStyle w:val="nrpsHeading3"/>
      </w:pPr>
      <w:bookmarkStart w:id="75" w:name="_Toc469494746"/>
      <w:r>
        <w:t>Visitor numbers</w:t>
      </w:r>
      <w:bookmarkEnd w:id="75"/>
    </w:p>
    <w:p w14:paraId="5E0A20A2" w14:textId="77777777" w:rsidR="007D69F1" w:rsidRPr="001A6374" w:rsidRDefault="007D69F1" w:rsidP="007D69F1">
      <w:pPr>
        <w:pStyle w:val="nrpsNormal"/>
      </w:pPr>
      <w:r>
        <w:t>Visitation across the season ranged from day 154 (June 3) to 245 (September 2) across all years with an average around day 180 or June 29 (Fig 6a). There were 247 visitors observed in photos within the photo frame extent across all three seasons. Visitors were present in 1.2% of all photos with a maximum of 11 visitors present in a photo.</w:t>
      </w:r>
      <w:r w:rsidRPr="00757F3D">
        <w:t xml:space="preserve"> </w:t>
      </w:r>
      <w:r>
        <w:t xml:space="preserve">All visitors within photos were grouped together and no photos had more than one visitor group present. Visitation occurred between about 10 am and 10 pm with an average of about 3:30 pm (Fig 6b). Variation occurred among group numbers and between years (Fig 6c) and tide stage (Fig 6d). The average number of visitors observed in photos did not vary significantly between years (Fig 7a). More visitation occurred at low and medium tide than at high tide (Fig 7b). </w:t>
      </w:r>
    </w:p>
    <w:p w14:paraId="4592CEDA" w14:textId="77777777" w:rsidR="007D69F1" w:rsidRDefault="007D69F1" w:rsidP="007D69F1">
      <w:pPr>
        <w:pStyle w:val="nrpsNormal"/>
        <w:jc w:val="center"/>
        <w:rPr>
          <w:rFonts w:ascii="Arial" w:hAnsi="Arial" w:cs="Arial"/>
          <w:b/>
        </w:rPr>
      </w:pPr>
      <w:r>
        <w:rPr>
          <w:noProof/>
        </w:rPr>
        <w:lastRenderedPageBreak/>
        <w:drawing>
          <wp:inline distT="0" distB="0" distL="0" distR="0" wp14:anchorId="6835E6EE" wp14:editId="76E928B3">
            <wp:extent cx="5073127" cy="36655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74073" cy="3666234"/>
                    </a:xfrm>
                    <a:prstGeom prst="rect">
                      <a:avLst/>
                    </a:prstGeom>
                  </pic:spPr>
                </pic:pic>
              </a:graphicData>
            </a:graphic>
          </wp:inline>
        </w:drawing>
      </w:r>
    </w:p>
    <w:p w14:paraId="2C165F88" w14:textId="77777777" w:rsidR="007D69F1" w:rsidRDefault="007D69F1" w:rsidP="00AF7183">
      <w:pPr>
        <w:pStyle w:val="nrpsFigurecaption"/>
        <w:rPr>
          <w:b/>
        </w:rPr>
      </w:pPr>
      <w:bookmarkStart w:id="76" w:name="_Toc469580955"/>
      <w:r>
        <w:rPr>
          <w:b/>
        </w:rPr>
        <w:t>Figure 6.</w:t>
      </w:r>
      <w:r w:rsidRPr="000054EC">
        <w:t xml:space="preserve"> </w:t>
      </w:r>
      <w:r>
        <w:t>Number of visitors</w:t>
      </w:r>
      <w:r w:rsidRPr="006A492F">
        <w:t xml:space="preserve"> observed in each photo from a time-lapse photography study at Swikshak Lagoon (2012-2014) in relation to variables </w:t>
      </w:r>
      <w:r w:rsidRPr="006A492F">
        <w:rPr>
          <w:b/>
        </w:rPr>
        <w:t>a)</w:t>
      </w:r>
      <w:r w:rsidRPr="006A492F">
        <w:t xml:space="preserve"> day of year, </w:t>
      </w:r>
      <w:r w:rsidRPr="006A492F">
        <w:rPr>
          <w:b/>
        </w:rPr>
        <w:t>b)</w:t>
      </w:r>
      <w:r w:rsidRPr="006A492F">
        <w:t xml:space="preserve"> time of day, </w:t>
      </w:r>
      <w:r w:rsidRPr="006A492F">
        <w:rPr>
          <w:b/>
        </w:rPr>
        <w:t>c)</w:t>
      </w:r>
      <w:r w:rsidRPr="006A492F">
        <w:t xml:space="preserve"> year, and </w:t>
      </w:r>
      <w:r w:rsidRPr="006A492F">
        <w:rPr>
          <w:b/>
        </w:rPr>
        <w:t>d)</w:t>
      </w:r>
      <w:r w:rsidRPr="006A492F">
        <w:t xml:space="preserve"> tide stage across all years of data collection. Continuous variables (day </w:t>
      </w:r>
      <w:r>
        <w:t>of year, time of day) have LOESS</w:t>
      </w:r>
      <w:r w:rsidRPr="006A492F">
        <w:t xml:space="preserve"> line of fit (red line). Time of day was corrected to represent 100 units per hour, and to include after midnight light periods as part of previous day.</w:t>
      </w:r>
      <w:bookmarkEnd w:id="76"/>
    </w:p>
    <w:p w14:paraId="715BB22E" w14:textId="77777777" w:rsidR="007D69F1" w:rsidRDefault="007D69F1" w:rsidP="007D69F1">
      <w:pPr>
        <w:pStyle w:val="nrpsNormal"/>
        <w:jc w:val="center"/>
        <w:rPr>
          <w:rFonts w:ascii="Arial" w:hAnsi="Arial" w:cs="Arial"/>
          <w:b/>
        </w:rPr>
      </w:pPr>
      <w:r>
        <w:rPr>
          <w:noProof/>
        </w:rPr>
        <w:drawing>
          <wp:inline distT="0" distB="0" distL="0" distR="0" wp14:anchorId="69CB5EF9" wp14:editId="3A0771B7">
            <wp:extent cx="3927944" cy="25757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31544" cy="2578076"/>
                    </a:xfrm>
                    <a:prstGeom prst="rect">
                      <a:avLst/>
                    </a:prstGeom>
                  </pic:spPr>
                </pic:pic>
              </a:graphicData>
            </a:graphic>
          </wp:inline>
        </w:drawing>
      </w:r>
    </w:p>
    <w:p w14:paraId="65CF7D61" w14:textId="77777777" w:rsidR="007D69F1" w:rsidRPr="00745C94" w:rsidRDefault="007D69F1" w:rsidP="00AF7183">
      <w:pPr>
        <w:pStyle w:val="nrpsFigurecaption"/>
      </w:pPr>
      <w:bookmarkStart w:id="77" w:name="_Toc469580956"/>
      <w:r>
        <w:rPr>
          <w:b/>
        </w:rPr>
        <w:t>Figure 7</w:t>
      </w:r>
      <w:r w:rsidRPr="00C070E7">
        <w:rPr>
          <w:b/>
        </w:rPr>
        <w:t>.</w:t>
      </w:r>
      <w:r>
        <w:rPr>
          <w:b/>
        </w:rPr>
        <w:t xml:space="preserve"> </w:t>
      </w:r>
      <w:r>
        <w:t>Mean number of visitors</w:t>
      </w:r>
      <w:r w:rsidRPr="006A492F">
        <w:t xml:space="preserve"> observed in photos from a time-lapse photography study at Swikshak Lagoon (2012-2014) in relation to variables </w:t>
      </w:r>
      <w:r w:rsidRPr="009A59E2">
        <w:rPr>
          <w:b/>
        </w:rPr>
        <w:t>a)</w:t>
      </w:r>
      <w:r w:rsidRPr="006A492F">
        <w:t xml:space="preserve"> year and </w:t>
      </w:r>
      <w:r w:rsidRPr="009A59E2">
        <w:rPr>
          <w:b/>
        </w:rPr>
        <w:t>b)</w:t>
      </w:r>
      <w:r w:rsidRPr="006A492F">
        <w:t xml:space="preserve"> tide stage. Error bars represent a 95% confidence interval.</w:t>
      </w:r>
      <w:bookmarkEnd w:id="77"/>
    </w:p>
    <w:p w14:paraId="6409D704" w14:textId="77777777" w:rsidR="007D69F1" w:rsidRDefault="007D69F1" w:rsidP="004A4631">
      <w:pPr>
        <w:pStyle w:val="nrpsHeading3"/>
      </w:pPr>
      <w:bookmarkStart w:id="78" w:name="_Toc469494747"/>
      <w:r>
        <w:lastRenderedPageBreak/>
        <w:t>Bear patterns and visitation effects</w:t>
      </w:r>
      <w:bookmarkEnd w:id="78"/>
    </w:p>
    <w:p w14:paraId="688A9A0E" w14:textId="77777777" w:rsidR="007D69F1" w:rsidRPr="001A6374" w:rsidRDefault="007D69F1" w:rsidP="007D69F1">
      <w:pPr>
        <w:pStyle w:val="nrpsNormal"/>
        <w:rPr>
          <w:rFonts w:ascii="Arial" w:hAnsi="Arial" w:cs="Arial"/>
          <w:sz w:val="20"/>
        </w:rPr>
      </w:pPr>
      <w:r>
        <w:t xml:space="preserve">Bear presence on both sides of Swikshak Lagoon (side with visitors and without) was most strongly associated with day of year, followed by time of day, and year (Table 3 &amp; 4). Tide stage did not have a significant association with bear presence on the side </w:t>
      </w:r>
      <w:r w:rsidR="00DB54FD">
        <w:t>with visitation; however, it did</w:t>
      </w:r>
      <w:r>
        <w:t xml:space="preserve"> on the side with no visitation. Mean bear residual values incorporating all variables from the ANCOVA model were compared in the presence and absence of visitors. There was a higher mean bear residual when visitors were present 1.53 (-1.94 </w:t>
      </w:r>
      <w:r>
        <w:sym w:font="Symbol" w:char="F02D"/>
      </w:r>
      <w:r>
        <w:t xml:space="preserve"> 8.51, n = 57) compared to when visitors were absent -0.02 (-3.40 </w:t>
      </w:r>
      <w:r>
        <w:sym w:font="Symbol" w:char="F02D"/>
      </w:r>
      <w:r>
        <w:t xml:space="preserve"> 9.76, n = 4647). The difference in bear numbers in the presence and absence of people was significant [one-way ANOVA; </w:t>
      </w:r>
      <w:r w:rsidRPr="00463381">
        <w:rPr>
          <w:i/>
        </w:rPr>
        <w:t>F</w:t>
      </w:r>
      <w:r>
        <w:t xml:space="preserve">(1, 4702) = 104.6, </w:t>
      </w:r>
      <w:r w:rsidRPr="00463381">
        <w:rPr>
          <w:i/>
        </w:rPr>
        <w:t>P</w:t>
      </w:r>
      <w:r w:rsidR="005C24EC">
        <w:t xml:space="preserve"> &lt;</w:t>
      </w:r>
      <w:r>
        <w:t>.0001].</w:t>
      </w:r>
      <w:r w:rsidR="009830CA">
        <w:t xml:space="preserve"> </w:t>
      </w:r>
      <w:r w:rsidR="00A73270">
        <w:t>Mean bear residuals were also compared during the primary visitation season across all three years (day 163 through 185 or June 12</w:t>
      </w:r>
      <w:r w:rsidR="00A73270" w:rsidRPr="00A73270">
        <w:rPr>
          <w:vertAlign w:val="superscript"/>
        </w:rPr>
        <w:t>th</w:t>
      </w:r>
      <w:r w:rsidR="00A73270">
        <w:t>-July 4</w:t>
      </w:r>
      <w:r w:rsidR="00A73270" w:rsidRPr="00A73270">
        <w:rPr>
          <w:vertAlign w:val="superscript"/>
        </w:rPr>
        <w:t>th</w:t>
      </w:r>
      <w:r w:rsidR="00A73270">
        <w:t xml:space="preserve">). </w:t>
      </w:r>
      <w:r w:rsidR="00A73270" w:rsidRPr="007F006F">
        <w:t xml:space="preserve">This visitor season excluded two </w:t>
      </w:r>
      <w:r w:rsidR="00AA1865" w:rsidRPr="007F006F">
        <w:t xml:space="preserve">visitation </w:t>
      </w:r>
      <w:r w:rsidR="00A73270" w:rsidRPr="007F006F">
        <w:t>days</w:t>
      </w:r>
      <w:r w:rsidR="005263E1" w:rsidRPr="007F006F">
        <w:t xml:space="preserve"> (day 154 and day 245)</w:t>
      </w:r>
      <w:r w:rsidR="00A73270" w:rsidRPr="007F006F">
        <w:t xml:space="preserve"> </w:t>
      </w:r>
      <w:r w:rsidR="00AA1865" w:rsidRPr="007F006F">
        <w:t xml:space="preserve">because they occurred on a day more than 8 days outside </w:t>
      </w:r>
      <w:r w:rsidR="005263E1" w:rsidRPr="007F006F">
        <w:t xml:space="preserve">the primary visitation season with no visitation occurring </w:t>
      </w:r>
      <w:r w:rsidR="00D97A12" w:rsidRPr="007F006F">
        <w:t xml:space="preserve">on days </w:t>
      </w:r>
      <w:r w:rsidR="005263E1" w:rsidRPr="007F006F">
        <w:t>in between</w:t>
      </w:r>
      <w:r w:rsidR="00D97A12" w:rsidRPr="007F006F">
        <w:t xml:space="preserve">. There was a higher mean bear residual during the primary </w:t>
      </w:r>
      <w:r w:rsidR="00F200D8" w:rsidRPr="007F006F">
        <w:t>visitation season when visitors were present</w:t>
      </w:r>
      <w:r w:rsidR="00F200D8">
        <w:t xml:space="preserve"> </w:t>
      </w:r>
      <w:r w:rsidR="00F271C1">
        <w:t xml:space="preserve">0.84 (-2.59 </w:t>
      </w:r>
      <w:r w:rsidR="00F271C1">
        <w:sym w:font="Symbol" w:char="F02D"/>
      </w:r>
      <w:r w:rsidR="00F271C1">
        <w:t xml:space="preserve"> 7.00, </w:t>
      </w:r>
      <w:r w:rsidR="00446919">
        <w:t>n = 54</w:t>
      </w:r>
      <w:r w:rsidR="003A61F2">
        <w:t>) compared to when visitors were absent -0.04 (</w:t>
      </w:r>
      <w:r w:rsidR="00323104">
        <w:t xml:space="preserve">-5.75 </w:t>
      </w:r>
      <w:r w:rsidR="00323104">
        <w:sym w:font="Symbol" w:char="F02D"/>
      </w:r>
      <w:r w:rsidR="00323104">
        <w:t xml:space="preserve"> 8.15, </w:t>
      </w:r>
      <w:r w:rsidR="00446919">
        <w:t>n = 1022</w:t>
      </w:r>
      <w:r w:rsidR="003A61F2">
        <w:t xml:space="preserve">). The difference in bear numbers in the presence and absence of people during the primary visitation season was significant [one-way ANOVA; </w:t>
      </w:r>
      <w:r w:rsidR="003A61F2" w:rsidRPr="00463381">
        <w:rPr>
          <w:i/>
        </w:rPr>
        <w:t>F</w:t>
      </w:r>
      <w:r w:rsidR="003A61F2">
        <w:t xml:space="preserve">(1, 1074) = 11.22, </w:t>
      </w:r>
      <w:r w:rsidR="003A61F2" w:rsidRPr="00463381">
        <w:rPr>
          <w:i/>
        </w:rPr>
        <w:t>P</w:t>
      </w:r>
      <w:r w:rsidR="003A61F2">
        <w:t xml:space="preserve"> </w:t>
      </w:r>
      <w:r w:rsidR="005C24EC">
        <w:t>=.0008</w:t>
      </w:r>
      <w:r w:rsidR="003A61F2">
        <w:t>].</w:t>
      </w:r>
    </w:p>
    <w:p w14:paraId="2844F09E" w14:textId="77777777" w:rsidR="007D69F1" w:rsidRDefault="007D69F1" w:rsidP="007D69F1">
      <w:pPr>
        <w:pStyle w:val="nrpsNormal"/>
        <w:rPr>
          <w:rFonts w:ascii="Arial" w:hAnsi="Arial" w:cs="Arial"/>
          <w:b/>
          <w:sz w:val="20"/>
        </w:rPr>
      </w:pPr>
    </w:p>
    <w:p w14:paraId="77CF9597" w14:textId="77777777" w:rsidR="007D69F1" w:rsidRDefault="007D69F1" w:rsidP="00AF7183">
      <w:pPr>
        <w:pStyle w:val="nrpsTablecaption"/>
        <w:rPr>
          <w:b/>
        </w:rPr>
      </w:pPr>
      <w:bookmarkStart w:id="79" w:name="_Toc469493888"/>
      <w:r>
        <w:rPr>
          <w:b/>
        </w:rPr>
        <w:t>Table 3</w:t>
      </w:r>
      <w:r w:rsidRPr="00EB2BFD">
        <w:rPr>
          <w:b/>
        </w:rPr>
        <w:t>.</w:t>
      </w:r>
      <w:r>
        <w:t xml:space="preserve"> ANCOVA model at south side of Swikshak Lagoon (bears and visitors present) to compare bear presence and association of variables of day of year (3</w:t>
      </w:r>
      <w:r w:rsidRPr="00EB2BFD">
        <w:rPr>
          <w:vertAlign w:val="superscript"/>
        </w:rPr>
        <w:t>rd</w:t>
      </w:r>
      <w:r>
        <w:t xml:space="preserve"> order transformation), time of day (2</w:t>
      </w:r>
      <w:r w:rsidRPr="00EB2BFD">
        <w:rPr>
          <w:vertAlign w:val="superscript"/>
        </w:rPr>
        <w:t>nd</w:t>
      </w:r>
      <w:r>
        <w:t xml:space="preserve"> order transformation), year, and tide stage.</w:t>
      </w:r>
      <w:bookmarkEnd w:id="79"/>
    </w:p>
    <w:tbl>
      <w:tblPr>
        <w:tblW w:w="5415" w:type="dxa"/>
        <w:jc w:val="center"/>
        <w:tblLook w:val="04A0" w:firstRow="1" w:lastRow="0" w:firstColumn="1" w:lastColumn="0" w:noHBand="0" w:noVBand="1"/>
      </w:tblPr>
      <w:tblGrid>
        <w:gridCol w:w="1640"/>
        <w:gridCol w:w="920"/>
        <w:gridCol w:w="920"/>
        <w:gridCol w:w="920"/>
        <w:gridCol w:w="1015"/>
      </w:tblGrid>
      <w:tr w:rsidR="007D69F1" w:rsidRPr="00EB2BFD" w14:paraId="1D369F6D" w14:textId="77777777" w:rsidTr="00AF5D46">
        <w:trPr>
          <w:trHeight w:val="300"/>
          <w:jc w:val="center"/>
        </w:trPr>
        <w:tc>
          <w:tcPr>
            <w:tcW w:w="1640" w:type="dxa"/>
            <w:tcBorders>
              <w:top w:val="single" w:sz="4" w:space="0" w:color="auto"/>
              <w:left w:val="nil"/>
              <w:bottom w:val="single" w:sz="4" w:space="0" w:color="auto"/>
              <w:right w:val="nil"/>
            </w:tcBorders>
            <w:shd w:val="clear" w:color="auto" w:fill="auto"/>
            <w:noWrap/>
            <w:vAlign w:val="bottom"/>
            <w:hideMark/>
          </w:tcPr>
          <w:p w14:paraId="71AACAE6"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Variable</w:t>
            </w:r>
          </w:p>
        </w:tc>
        <w:tc>
          <w:tcPr>
            <w:tcW w:w="920" w:type="dxa"/>
            <w:tcBorders>
              <w:top w:val="single" w:sz="4" w:space="0" w:color="auto"/>
              <w:left w:val="nil"/>
              <w:bottom w:val="single" w:sz="4" w:space="0" w:color="auto"/>
              <w:right w:val="nil"/>
            </w:tcBorders>
            <w:shd w:val="clear" w:color="auto" w:fill="auto"/>
            <w:noWrap/>
            <w:vAlign w:val="bottom"/>
            <w:hideMark/>
          </w:tcPr>
          <w:p w14:paraId="4036BBF0"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Df</w:t>
            </w:r>
          </w:p>
        </w:tc>
        <w:tc>
          <w:tcPr>
            <w:tcW w:w="920" w:type="dxa"/>
            <w:tcBorders>
              <w:top w:val="single" w:sz="4" w:space="0" w:color="auto"/>
              <w:left w:val="nil"/>
              <w:bottom w:val="single" w:sz="4" w:space="0" w:color="auto"/>
              <w:right w:val="nil"/>
            </w:tcBorders>
            <w:shd w:val="clear" w:color="auto" w:fill="auto"/>
            <w:noWrap/>
            <w:vAlign w:val="bottom"/>
            <w:hideMark/>
          </w:tcPr>
          <w:p w14:paraId="0ED4ACB3"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Sum Sq</w:t>
            </w:r>
          </w:p>
        </w:tc>
        <w:tc>
          <w:tcPr>
            <w:tcW w:w="920" w:type="dxa"/>
            <w:tcBorders>
              <w:top w:val="single" w:sz="4" w:space="0" w:color="auto"/>
              <w:left w:val="nil"/>
              <w:bottom w:val="single" w:sz="4" w:space="0" w:color="auto"/>
              <w:right w:val="nil"/>
            </w:tcBorders>
            <w:shd w:val="clear" w:color="auto" w:fill="auto"/>
            <w:noWrap/>
            <w:vAlign w:val="bottom"/>
            <w:hideMark/>
          </w:tcPr>
          <w:p w14:paraId="0FF1FF96"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F value</w:t>
            </w:r>
          </w:p>
        </w:tc>
        <w:tc>
          <w:tcPr>
            <w:tcW w:w="1015" w:type="dxa"/>
            <w:tcBorders>
              <w:top w:val="single" w:sz="4" w:space="0" w:color="auto"/>
              <w:left w:val="nil"/>
              <w:bottom w:val="single" w:sz="4" w:space="0" w:color="auto"/>
              <w:right w:val="nil"/>
            </w:tcBorders>
            <w:shd w:val="clear" w:color="auto" w:fill="auto"/>
            <w:noWrap/>
            <w:vAlign w:val="bottom"/>
            <w:hideMark/>
          </w:tcPr>
          <w:p w14:paraId="51E6C594" w14:textId="77777777" w:rsidR="007D69F1" w:rsidRPr="00EB2BFD" w:rsidRDefault="007D69F1" w:rsidP="00AF5D46">
            <w:pPr>
              <w:spacing w:after="0" w:line="240" w:lineRule="auto"/>
              <w:jc w:val="center"/>
              <w:rPr>
                <w:rFonts w:ascii="Calibri" w:eastAsia="Times New Roman" w:hAnsi="Calibri" w:cs="Times New Roman"/>
                <w:i/>
                <w:iCs/>
                <w:color w:val="000000"/>
                <w:sz w:val="22"/>
              </w:rPr>
            </w:pPr>
            <w:r w:rsidRPr="00EB2BFD">
              <w:rPr>
                <w:rFonts w:ascii="Calibri" w:eastAsia="Times New Roman" w:hAnsi="Calibri" w:cs="Times New Roman"/>
                <w:i/>
                <w:iCs/>
                <w:color w:val="000000"/>
                <w:sz w:val="22"/>
              </w:rPr>
              <w:t>P</w:t>
            </w:r>
          </w:p>
        </w:tc>
      </w:tr>
      <w:tr w:rsidR="007D69F1" w:rsidRPr="00EB2BFD" w14:paraId="6F0D2D6F"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538ED836"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year^3</w:t>
            </w:r>
          </w:p>
        </w:tc>
        <w:tc>
          <w:tcPr>
            <w:tcW w:w="920" w:type="dxa"/>
            <w:tcBorders>
              <w:top w:val="nil"/>
              <w:left w:val="nil"/>
              <w:bottom w:val="nil"/>
              <w:right w:val="nil"/>
            </w:tcBorders>
            <w:shd w:val="clear" w:color="auto" w:fill="auto"/>
            <w:noWrap/>
            <w:vAlign w:val="bottom"/>
            <w:hideMark/>
          </w:tcPr>
          <w:p w14:paraId="2A0971A0"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4758D114"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2746</w:t>
            </w:r>
          </w:p>
        </w:tc>
        <w:tc>
          <w:tcPr>
            <w:tcW w:w="920" w:type="dxa"/>
            <w:tcBorders>
              <w:top w:val="nil"/>
              <w:left w:val="nil"/>
              <w:bottom w:val="nil"/>
              <w:right w:val="nil"/>
            </w:tcBorders>
            <w:shd w:val="clear" w:color="auto" w:fill="auto"/>
            <w:noWrap/>
            <w:vAlign w:val="bottom"/>
            <w:hideMark/>
          </w:tcPr>
          <w:p w14:paraId="3559D0D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880.1</w:t>
            </w:r>
          </w:p>
        </w:tc>
        <w:tc>
          <w:tcPr>
            <w:tcW w:w="1015" w:type="dxa"/>
            <w:tcBorders>
              <w:top w:val="nil"/>
              <w:left w:val="nil"/>
              <w:bottom w:val="nil"/>
              <w:right w:val="nil"/>
            </w:tcBorders>
            <w:shd w:val="clear" w:color="auto" w:fill="auto"/>
            <w:noWrap/>
            <w:vAlign w:val="bottom"/>
            <w:hideMark/>
          </w:tcPr>
          <w:p w14:paraId="51ACD8FC"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018F57DE"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6794FF1F"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w:t>
            </w:r>
          </w:p>
        </w:tc>
        <w:tc>
          <w:tcPr>
            <w:tcW w:w="920" w:type="dxa"/>
            <w:tcBorders>
              <w:top w:val="nil"/>
              <w:left w:val="nil"/>
              <w:bottom w:val="nil"/>
              <w:right w:val="nil"/>
            </w:tcBorders>
            <w:shd w:val="clear" w:color="auto" w:fill="auto"/>
            <w:noWrap/>
            <w:vAlign w:val="bottom"/>
            <w:hideMark/>
          </w:tcPr>
          <w:p w14:paraId="5A0C3595"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21706F7F"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975</w:t>
            </w:r>
          </w:p>
        </w:tc>
        <w:tc>
          <w:tcPr>
            <w:tcW w:w="920" w:type="dxa"/>
            <w:tcBorders>
              <w:top w:val="nil"/>
              <w:left w:val="nil"/>
              <w:bottom w:val="nil"/>
              <w:right w:val="nil"/>
            </w:tcBorders>
            <w:shd w:val="clear" w:color="auto" w:fill="auto"/>
            <w:noWrap/>
            <w:vAlign w:val="bottom"/>
            <w:hideMark/>
          </w:tcPr>
          <w:p w14:paraId="717210DC"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312.4</w:t>
            </w:r>
          </w:p>
        </w:tc>
        <w:tc>
          <w:tcPr>
            <w:tcW w:w="1015" w:type="dxa"/>
            <w:tcBorders>
              <w:top w:val="nil"/>
              <w:left w:val="nil"/>
              <w:bottom w:val="nil"/>
              <w:right w:val="nil"/>
            </w:tcBorders>
            <w:shd w:val="clear" w:color="auto" w:fill="auto"/>
            <w:noWrap/>
            <w:vAlign w:val="bottom"/>
            <w:hideMark/>
          </w:tcPr>
          <w:p w14:paraId="3FFDAAD4"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74CCAA44"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732A92BF"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day^2</w:t>
            </w:r>
          </w:p>
        </w:tc>
        <w:tc>
          <w:tcPr>
            <w:tcW w:w="920" w:type="dxa"/>
            <w:tcBorders>
              <w:top w:val="nil"/>
              <w:left w:val="nil"/>
              <w:bottom w:val="nil"/>
              <w:right w:val="nil"/>
            </w:tcBorders>
            <w:shd w:val="clear" w:color="auto" w:fill="auto"/>
            <w:noWrap/>
            <w:vAlign w:val="bottom"/>
            <w:hideMark/>
          </w:tcPr>
          <w:p w14:paraId="434CA4F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6E60AB28"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114</w:t>
            </w:r>
          </w:p>
        </w:tc>
        <w:tc>
          <w:tcPr>
            <w:tcW w:w="920" w:type="dxa"/>
            <w:tcBorders>
              <w:top w:val="nil"/>
              <w:left w:val="nil"/>
              <w:bottom w:val="nil"/>
              <w:right w:val="nil"/>
            </w:tcBorders>
            <w:shd w:val="clear" w:color="auto" w:fill="auto"/>
            <w:noWrap/>
            <w:vAlign w:val="bottom"/>
            <w:hideMark/>
          </w:tcPr>
          <w:p w14:paraId="0D93162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36.5</w:t>
            </w:r>
          </w:p>
        </w:tc>
        <w:tc>
          <w:tcPr>
            <w:tcW w:w="1015" w:type="dxa"/>
            <w:tcBorders>
              <w:top w:val="nil"/>
              <w:left w:val="nil"/>
              <w:bottom w:val="nil"/>
              <w:right w:val="nil"/>
            </w:tcBorders>
            <w:shd w:val="clear" w:color="auto" w:fill="auto"/>
            <w:noWrap/>
            <w:vAlign w:val="bottom"/>
            <w:hideMark/>
          </w:tcPr>
          <w:p w14:paraId="5EC6342E"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331C9F4B"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6AACDF92"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w:t>
            </w:r>
          </w:p>
        </w:tc>
        <w:tc>
          <w:tcPr>
            <w:tcW w:w="920" w:type="dxa"/>
            <w:tcBorders>
              <w:top w:val="nil"/>
              <w:left w:val="nil"/>
              <w:bottom w:val="nil"/>
              <w:right w:val="nil"/>
            </w:tcBorders>
            <w:shd w:val="clear" w:color="auto" w:fill="auto"/>
            <w:noWrap/>
            <w:vAlign w:val="bottom"/>
            <w:hideMark/>
          </w:tcPr>
          <w:p w14:paraId="0509E166"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6718B51C"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592</w:t>
            </w:r>
          </w:p>
        </w:tc>
        <w:tc>
          <w:tcPr>
            <w:tcW w:w="920" w:type="dxa"/>
            <w:tcBorders>
              <w:top w:val="nil"/>
              <w:left w:val="nil"/>
              <w:bottom w:val="nil"/>
              <w:right w:val="nil"/>
            </w:tcBorders>
            <w:shd w:val="clear" w:color="auto" w:fill="auto"/>
            <w:noWrap/>
            <w:vAlign w:val="bottom"/>
            <w:hideMark/>
          </w:tcPr>
          <w:p w14:paraId="39E8CFB6"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189.8</w:t>
            </w:r>
          </w:p>
        </w:tc>
        <w:tc>
          <w:tcPr>
            <w:tcW w:w="1015" w:type="dxa"/>
            <w:tcBorders>
              <w:top w:val="nil"/>
              <w:left w:val="nil"/>
              <w:bottom w:val="nil"/>
              <w:right w:val="nil"/>
            </w:tcBorders>
            <w:shd w:val="clear" w:color="auto" w:fill="auto"/>
            <w:noWrap/>
            <w:vAlign w:val="bottom"/>
            <w:hideMark/>
          </w:tcPr>
          <w:p w14:paraId="3375391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59D5DC3C"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6C17DBF5"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Year</w:t>
            </w:r>
          </w:p>
        </w:tc>
        <w:tc>
          <w:tcPr>
            <w:tcW w:w="920" w:type="dxa"/>
            <w:tcBorders>
              <w:top w:val="nil"/>
              <w:left w:val="nil"/>
              <w:bottom w:val="nil"/>
              <w:right w:val="nil"/>
            </w:tcBorders>
            <w:shd w:val="clear" w:color="auto" w:fill="auto"/>
            <w:noWrap/>
            <w:vAlign w:val="bottom"/>
            <w:hideMark/>
          </w:tcPr>
          <w:p w14:paraId="6A5E2C6E"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w:t>
            </w:r>
          </w:p>
        </w:tc>
        <w:tc>
          <w:tcPr>
            <w:tcW w:w="920" w:type="dxa"/>
            <w:tcBorders>
              <w:top w:val="nil"/>
              <w:left w:val="nil"/>
              <w:bottom w:val="nil"/>
              <w:right w:val="nil"/>
            </w:tcBorders>
            <w:shd w:val="clear" w:color="auto" w:fill="auto"/>
            <w:noWrap/>
            <w:vAlign w:val="bottom"/>
            <w:hideMark/>
          </w:tcPr>
          <w:p w14:paraId="39DB5D7D"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905</w:t>
            </w:r>
          </w:p>
        </w:tc>
        <w:tc>
          <w:tcPr>
            <w:tcW w:w="920" w:type="dxa"/>
            <w:tcBorders>
              <w:top w:val="nil"/>
              <w:left w:val="nil"/>
              <w:bottom w:val="nil"/>
              <w:right w:val="nil"/>
            </w:tcBorders>
            <w:shd w:val="clear" w:color="auto" w:fill="auto"/>
            <w:noWrap/>
            <w:vAlign w:val="bottom"/>
            <w:hideMark/>
          </w:tcPr>
          <w:p w14:paraId="2F9E62F9"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145</w:t>
            </w:r>
          </w:p>
        </w:tc>
        <w:tc>
          <w:tcPr>
            <w:tcW w:w="1015" w:type="dxa"/>
            <w:tcBorders>
              <w:top w:val="nil"/>
              <w:left w:val="nil"/>
              <w:bottom w:val="nil"/>
              <w:right w:val="nil"/>
            </w:tcBorders>
            <w:shd w:val="clear" w:color="auto" w:fill="auto"/>
            <w:noWrap/>
            <w:vAlign w:val="bottom"/>
            <w:hideMark/>
          </w:tcPr>
          <w:p w14:paraId="6A47A6C6"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09DF3859" w14:textId="77777777" w:rsidTr="00AF5D46">
        <w:trPr>
          <w:trHeight w:val="300"/>
          <w:jc w:val="center"/>
        </w:trPr>
        <w:tc>
          <w:tcPr>
            <w:tcW w:w="1640" w:type="dxa"/>
            <w:tcBorders>
              <w:top w:val="nil"/>
              <w:left w:val="nil"/>
              <w:bottom w:val="single" w:sz="4" w:space="0" w:color="auto"/>
              <w:right w:val="nil"/>
            </w:tcBorders>
            <w:shd w:val="clear" w:color="auto" w:fill="auto"/>
            <w:noWrap/>
            <w:vAlign w:val="bottom"/>
            <w:hideMark/>
          </w:tcPr>
          <w:p w14:paraId="7C6ECF9F" w14:textId="77777777" w:rsidR="007D69F1" w:rsidRPr="00EB2BFD" w:rsidRDefault="007D69F1" w:rsidP="00AF5D46">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Tide stage</w:t>
            </w:r>
          </w:p>
        </w:tc>
        <w:tc>
          <w:tcPr>
            <w:tcW w:w="920" w:type="dxa"/>
            <w:tcBorders>
              <w:top w:val="nil"/>
              <w:left w:val="nil"/>
              <w:bottom w:val="single" w:sz="4" w:space="0" w:color="auto"/>
              <w:right w:val="nil"/>
            </w:tcBorders>
            <w:shd w:val="clear" w:color="auto" w:fill="auto"/>
            <w:noWrap/>
            <w:vAlign w:val="bottom"/>
            <w:hideMark/>
          </w:tcPr>
          <w:p w14:paraId="4220013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w:t>
            </w:r>
          </w:p>
        </w:tc>
        <w:tc>
          <w:tcPr>
            <w:tcW w:w="920" w:type="dxa"/>
            <w:tcBorders>
              <w:top w:val="nil"/>
              <w:left w:val="nil"/>
              <w:bottom w:val="single" w:sz="4" w:space="0" w:color="auto"/>
              <w:right w:val="nil"/>
            </w:tcBorders>
            <w:shd w:val="clear" w:color="auto" w:fill="auto"/>
            <w:noWrap/>
            <w:vAlign w:val="bottom"/>
            <w:hideMark/>
          </w:tcPr>
          <w:p w14:paraId="60DAAD82"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4</w:t>
            </w:r>
          </w:p>
        </w:tc>
        <w:tc>
          <w:tcPr>
            <w:tcW w:w="920" w:type="dxa"/>
            <w:tcBorders>
              <w:top w:val="nil"/>
              <w:left w:val="nil"/>
              <w:bottom w:val="single" w:sz="4" w:space="0" w:color="auto"/>
              <w:right w:val="nil"/>
            </w:tcBorders>
            <w:shd w:val="clear" w:color="auto" w:fill="auto"/>
            <w:noWrap/>
            <w:vAlign w:val="bottom"/>
            <w:hideMark/>
          </w:tcPr>
          <w:p w14:paraId="403F45F8"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0.7</w:t>
            </w:r>
          </w:p>
        </w:tc>
        <w:tc>
          <w:tcPr>
            <w:tcW w:w="1015" w:type="dxa"/>
            <w:tcBorders>
              <w:top w:val="nil"/>
              <w:left w:val="nil"/>
              <w:bottom w:val="single" w:sz="4" w:space="0" w:color="auto"/>
              <w:right w:val="nil"/>
            </w:tcBorders>
            <w:shd w:val="clear" w:color="auto" w:fill="auto"/>
            <w:noWrap/>
            <w:vAlign w:val="bottom"/>
            <w:hideMark/>
          </w:tcPr>
          <w:p w14:paraId="566C0A97"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0.51</w:t>
            </w:r>
          </w:p>
        </w:tc>
      </w:tr>
    </w:tbl>
    <w:p w14:paraId="53815A9D" w14:textId="77777777" w:rsidR="007D69F1" w:rsidRDefault="007D69F1" w:rsidP="007D69F1">
      <w:pPr>
        <w:pStyle w:val="nrpsNormal"/>
        <w:rPr>
          <w:rFonts w:ascii="Arial" w:hAnsi="Arial" w:cs="Arial"/>
          <w:b/>
          <w:sz w:val="20"/>
        </w:rPr>
      </w:pPr>
    </w:p>
    <w:p w14:paraId="247E204A" w14:textId="77777777" w:rsidR="007D69F1" w:rsidRPr="00DF7E78" w:rsidRDefault="007D69F1" w:rsidP="00AF7183">
      <w:pPr>
        <w:pStyle w:val="nrpsTablecaption"/>
        <w:rPr>
          <w:b/>
        </w:rPr>
      </w:pPr>
      <w:bookmarkStart w:id="80" w:name="_Toc469493889"/>
      <w:r>
        <w:rPr>
          <w:b/>
        </w:rPr>
        <w:t>Table 4</w:t>
      </w:r>
      <w:r w:rsidRPr="00EB2BFD">
        <w:rPr>
          <w:b/>
        </w:rPr>
        <w:t>.</w:t>
      </w:r>
      <w:r>
        <w:t xml:space="preserve"> ANCOVA model at north side of Swikshak Lagoon (bears and no visitor presence) to compare bear presence and association of variables of day of year (3</w:t>
      </w:r>
      <w:r w:rsidRPr="00EB2BFD">
        <w:rPr>
          <w:vertAlign w:val="superscript"/>
        </w:rPr>
        <w:t>rd</w:t>
      </w:r>
      <w:r>
        <w:t xml:space="preserve"> order transformation), time of day (2</w:t>
      </w:r>
      <w:r w:rsidRPr="00EB2BFD">
        <w:rPr>
          <w:vertAlign w:val="superscript"/>
        </w:rPr>
        <w:t>nd</w:t>
      </w:r>
      <w:r>
        <w:t xml:space="preserve"> order transformation), year, and tide stage.</w:t>
      </w:r>
      <w:bookmarkEnd w:id="80"/>
    </w:p>
    <w:tbl>
      <w:tblPr>
        <w:tblW w:w="5415" w:type="dxa"/>
        <w:jc w:val="center"/>
        <w:tblLook w:val="04A0" w:firstRow="1" w:lastRow="0" w:firstColumn="1" w:lastColumn="0" w:noHBand="0" w:noVBand="1"/>
      </w:tblPr>
      <w:tblGrid>
        <w:gridCol w:w="1640"/>
        <w:gridCol w:w="920"/>
        <w:gridCol w:w="920"/>
        <w:gridCol w:w="920"/>
        <w:gridCol w:w="1015"/>
      </w:tblGrid>
      <w:tr w:rsidR="007D69F1" w:rsidRPr="00EB2BFD" w14:paraId="095B3BC6" w14:textId="77777777" w:rsidTr="00AF5D46">
        <w:trPr>
          <w:trHeight w:val="300"/>
          <w:jc w:val="center"/>
        </w:trPr>
        <w:tc>
          <w:tcPr>
            <w:tcW w:w="1640" w:type="dxa"/>
            <w:tcBorders>
              <w:top w:val="single" w:sz="4" w:space="0" w:color="auto"/>
              <w:left w:val="nil"/>
              <w:bottom w:val="single" w:sz="4" w:space="0" w:color="auto"/>
              <w:right w:val="nil"/>
            </w:tcBorders>
            <w:shd w:val="clear" w:color="auto" w:fill="auto"/>
            <w:noWrap/>
            <w:vAlign w:val="bottom"/>
            <w:hideMark/>
          </w:tcPr>
          <w:p w14:paraId="15A975E7"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Variable</w:t>
            </w:r>
          </w:p>
        </w:tc>
        <w:tc>
          <w:tcPr>
            <w:tcW w:w="920" w:type="dxa"/>
            <w:tcBorders>
              <w:top w:val="single" w:sz="4" w:space="0" w:color="auto"/>
              <w:left w:val="nil"/>
              <w:bottom w:val="single" w:sz="4" w:space="0" w:color="auto"/>
              <w:right w:val="nil"/>
            </w:tcBorders>
            <w:shd w:val="clear" w:color="auto" w:fill="auto"/>
            <w:noWrap/>
            <w:vAlign w:val="bottom"/>
            <w:hideMark/>
          </w:tcPr>
          <w:p w14:paraId="211CC92E"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Df</w:t>
            </w:r>
          </w:p>
        </w:tc>
        <w:tc>
          <w:tcPr>
            <w:tcW w:w="920" w:type="dxa"/>
            <w:tcBorders>
              <w:top w:val="single" w:sz="4" w:space="0" w:color="auto"/>
              <w:left w:val="nil"/>
              <w:bottom w:val="single" w:sz="4" w:space="0" w:color="auto"/>
              <w:right w:val="nil"/>
            </w:tcBorders>
            <w:shd w:val="clear" w:color="auto" w:fill="auto"/>
            <w:noWrap/>
            <w:vAlign w:val="bottom"/>
            <w:hideMark/>
          </w:tcPr>
          <w:p w14:paraId="685EAE45"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Sum Sq</w:t>
            </w:r>
          </w:p>
        </w:tc>
        <w:tc>
          <w:tcPr>
            <w:tcW w:w="920" w:type="dxa"/>
            <w:tcBorders>
              <w:top w:val="single" w:sz="4" w:space="0" w:color="auto"/>
              <w:left w:val="nil"/>
              <w:bottom w:val="single" w:sz="4" w:space="0" w:color="auto"/>
              <w:right w:val="nil"/>
            </w:tcBorders>
            <w:shd w:val="clear" w:color="auto" w:fill="auto"/>
            <w:noWrap/>
            <w:vAlign w:val="bottom"/>
            <w:hideMark/>
          </w:tcPr>
          <w:p w14:paraId="13506EA0"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F value</w:t>
            </w:r>
          </w:p>
        </w:tc>
        <w:tc>
          <w:tcPr>
            <w:tcW w:w="1015" w:type="dxa"/>
            <w:tcBorders>
              <w:top w:val="single" w:sz="4" w:space="0" w:color="auto"/>
              <w:left w:val="nil"/>
              <w:bottom w:val="single" w:sz="4" w:space="0" w:color="auto"/>
              <w:right w:val="nil"/>
            </w:tcBorders>
            <w:shd w:val="clear" w:color="auto" w:fill="auto"/>
            <w:noWrap/>
            <w:vAlign w:val="bottom"/>
            <w:hideMark/>
          </w:tcPr>
          <w:p w14:paraId="0FB0B6A3" w14:textId="77777777" w:rsidR="007D69F1" w:rsidRPr="00EB2BFD" w:rsidRDefault="007D69F1" w:rsidP="00AF5D46">
            <w:pPr>
              <w:spacing w:after="0" w:line="240" w:lineRule="auto"/>
              <w:jc w:val="center"/>
              <w:rPr>
                <w:rFonts w:ascii="Calibri" w:eastAsia="Times New Roman" w:hAnsi="Calibri" w:cs="Times New Roman"/>
                <w:i/>
                <w:iCs/>
                <w:color w:val="000000"/>
                <w:sz w:val="22"/>
              </w:rPr>
            </w:pPr>
            <w:r w:rsidRPr="00EB2BFD">
              <w:rPr>
                <w:rFonts w:ascii="Calibri" w:eastAsia="Times New Roman" w:hAnsi="Calibri" w:cs="Times New Roman"/>
                <w:i/>
                <w:iCs/>
                <w:color w:val="000000"/>
                <w:sz w:val="22"/>
              </w:rPr>
              <w:t>P</w:t>
            </w:r>
          </w:p>
        </w:tc>
      </w:tr>
      <w:tr w:rsidR="007D69F1" w:rsidRPr="00EB2BFD" w14:paraId="04BE1B67"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0C10C305"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year^3</w:t>
            </w:r>
          </w:p>
        </w:tc>
        <w:tc>
          <w:tcPr>
            <w:tcW w:w="920" w:type="dxa"/>
            <w:tcBorders>
              <w:top w:val="nil"/>
              <w:left w:val="nil"/>
              <w:bottom w:val="nil"/>
              <w:right w:val="nil"/>
            </w:tcBorders>
            <w:shd w:val="clear" w:color="auto" w:fill="auto"/>
            <w:noWrap/>
            <w:vAlign w:val="bottom"/>
            <w:hideMark/>
          </w:tcPr>
          <w:p w14:paraId="7A16511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45328526"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272</w:t>
            </w:r>
          </w:p>
        </w:tc>
        <w:tc>
          <w:tcPr>
            <w:tcW w:w="920" w:type="dxa"/>
            <w:tcBorders>
              <w:top w:val="nil"/>
              <w:left w:val="nil"/>
              <w:bottom w:val="nil"/>
              <w:right w:val="nil"/>
            </w:tcBorders>
            <w:shd w:val="clear" w:color="auto" w:fill="auto"/>
            <w:noWrap/>
            <w:vAlign w:val="bottom"/>
            <w:hideMark/>
          </w:tcPr>
          <w:p w14:paraId="3E2AE4E3"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320.5</w:t>
            </w:r>
          </w:p>
        </w:tc>
        <w:tc>
          <w:tcPr>
            <w:tcW w:w="1015" w:type="dxa"/>
            <w:tcBorders>
              <w:top w:val="nil"/>
              <w:left w:val="nil"/>
              <w:bottom w:val="nil"/>
              <w:right w:val="nil"/>
            </w:tcBorders>
            <w:shd w:val="clear" w:color="auto" w:fill="auto"/>
            <w:noWrap/>
            <w:vAlign w:val="bottom"/>
            <w:hideMark/>
          </w:tcPr>
          <w:p w14:paraId="0E9BA964"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59727DF4"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0C2DE921"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Day of year</w:t>
            </w:r>
          </w:p>
        </w:tc>
        <w:tc>
          <w:tcPr>
            <w:tcW w:w="920" w:type="dxa"/>
            <w:tcBorders>
              <w:top w:val="nil"/>
              <w:left w:val="nil"/>
              <w:bottom w:val="nil"/>
              <w:right w:val="nil"/>
            </w:tcBorders>
            <w:shd w:val="clear" w:color="auto" w:fill="auto"/>
            <w:noWrap/>
            <w:vAlign w:val="bottom"/>
            <w:hideMark/>
          </w:tcPr>
          <w:p w14:paraId="58555EFE"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5E2A2577"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88</w:t>
            </w:r>
          </w:p>
        </w:tc>
        <w:tc>
          <w:tcPr>
            <w:tcW w:w="920" w:type="dxa"/>
            <w:tcBorders>
              <w:top w:val="nil"/>
              <w:left w:val="nil"/>
              <w:bottom w:val="nil"/>
              <w:right w:val="nil"/>
            </w:tcBorders>
            <w:shd w:val="clear" w:color="auto" w:fill="auto"/>
            <w:noWrap/>
            <w:vAlign w:val="bottom"/>
            <w:hideMark/>
          </w:tcPr>
          <w:p w14:paraId="11EC355A"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103.7</w:t>
            </w:r>
          </w:p>
        </w:tc>
        <w:tc>
          <w:tcPr>
            <w:tcW w:w="1015" w:type="dxa"/>
            <w:tcBorders>
              <w:top w:val="nil"/>
              <w:left w:val="nil"/>
              <w:bottom w:val="nil"/>
              <w:right w:val="nil"/>
            </w:tcBorders>
            <w:shd w:val="clear" w:color="auto" w:fill="auto"/>
            <w:noWrap/>
            <w:vAlign w:val="bottom"/>
            <w:hideMark/>
          </w:tcPr>
          <w:p w14:paraId="2DC77F7C"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49EB0E54"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1856E58A"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day^2</w:t>
            </w:r>
          </w:p>
        </w:tc>
        <w:tc>
          <w:tcPr>
            <w:tcW w:w="920" w:type="dxa"/>
            <w:tcBorders>
              <w:top w:val="nil"/>
              <w:left w:val="nil"/>
              <w:bottom w:val="nil"/>
              <w:right w:val="nil"/>
            </w:tcBorders>
            <w:shd w:val="clear" w:color="auto" w:fill="auto"/>
            <w:noWrap/>
            <w:vAlign w:val="bottom"/>
            <w:hideMark/>
          </w:tcPr>
          <w:p w14:paraId="58B0A830"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0C31171A"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15</w:t>
            </w:r>
          </w:p>
        </w:tc>
        <w:tc>
          <w:tcPr>
            <w:tcW w:w="920" w:type="dxa"/>
            <w:tcBorders>
              <w:top w:val="nil"/>
              <w:left w:val="nil"/>
              <w:bottom w:val="nil"/>
              <w:right w:val="nil"/>
            </w:tcBorders>
            <w:shd w:val="clear" w:color="auto" w:fill="auto"/>
            <w:noWrap/>
            <w:vAlign w:val="bottom"/>
            <w:hideMark/>
          </w:tcPr>
          <w:p w14:paraId="524FF5DE"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17.3</w:t>
            </w:r>
          </w:p>
        </w:tc>
        <w:tc>
          <w:tcPr>
            <w:tcW w:w="1015" w:type="dxa"/>
            <w:tcBorders>
              <w:top w:val="nil"/>
              <w:left w:val="nil"/>
              <w:bottom w:val="nil"/>
              <w:right w:val="nil"/>
            </w:tcBorders>
            <w:shd w:val="clear" w:color="auto" w:fill="auto"/>
            <w:noWrap/>
            <w:vAlign w:val="bottom"/>
            <w:hideMark/>
          </w:tcPr>
          <w:p w14:paraId="6098330B"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029DA2BE"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5991847B"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Time of day</w:t>
            </w:r>
          </w:p>
        </w:tc>
        <w:tc>
          <w:tcPr>
            <w:tcW w:w="920" w:type="dxa"/>
            <w:tcBorders>
              <w:top w:val="nil"/>
              <w:left w:val="nil"/>
              <w:bottom w:val="nil"/>
              <w:right w:val="nil"/>
            </w:tcBorders>
            <w:shd w:val="clear" w:color="auto" w:fill="auto"/>
            <w:noWrap/>
            <w:vAlign w:val="bottom"/>
            <w:hideMark/>
          </w:tcPr>
          <w:p w14:paraId="3E9445F7"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1</w:t>
            </w:r>
          </w:p>
        </w:tc>
        <w:tc>
          <w:tcPr>
            <w:tcW w:w="920" w:type="dxa"/>
            <w:tcBorders>
              <w:top w:val="nil"/>
              <w:left w:val="nil"/>
              <w:bottom w:val="nil"/>
              <w:right w:val="nil"/>
            </w:tcBorders>
            <w:shd w:val="clear" w:color="auto" w:fill="auto"/>
            <w:noWrap/>
            <w:vAlign w:val="bottom"/>
            <w:hideMark/>
          </w:tcPr>
          <w:p w14:paraId="594CE20E"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112</w:t>
            </w:r>
          </w:p>
        </w:tc>
        <w:tc>
          <w:tcPr>
            <w:tcW w:w="920" w:type="dxa"/>
            <w:tcBorders>
              <w:top w:val="nil"/>
              <w:left w:val="nil"/>
              <w:bottom w:val="nil"/>
              <w:right w:val="nil"/>
            </w:tcBorders>
            <w:shd w:val="clear" w:color="auto" w:fill="auto"/>
            <w:noWrap/>
            <w:vAlign w:val="bottom"/>
            <w:hideMark/>
          </w:tcPr>
          <w:p w14:paraId="75891E4E"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132.5</w:t>
            </w:r>
          </w:p>
        </w:tc>
        <w:tc>
          <w:tcPr>
            <w:tcW w:w="1015" w:type="dxa"/>
            <w:tcBorders>
              <w:top w:val="nil"/>
              <w:left w:val="nil"/>
              <w:bottom w:val="nil"/>
              <w:right w:val="nil"/>
            </w:tcBorders>
            <w:shd w:val="clear" w:color="auto" w:fill="auto"/>
            <w:noWrap/>
            <w:vAlign w:val="bottom"/>
            <w:hideMark/>
          </w:tcPr>
          <w:p w14:paraId="285C93C5"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2C6C8CDF" w14:textId="77777777" w:rsidTr="00AF5D46">
        <w:trPr>
          <w:trHeight w:val="300"/>
          <w:jc w:val="center"/>
        </w:trPr>
        <w:tc>
          <w:tcPr>
            <w:tcW w:w="1640" w:type="dxa"/>
            <w:tcBorders>
              <w:top w:val="nil"/>
              <w:left w:val="nil"/>
              <w:bottom w:val="nil"/>
              <w:right w:val="nil"/>
            </w:tcBorders>
            <w:shd w:val="clear" w:color="auto" w:fill="auto"/>
            <w:noWrap/>
            <w:vAlign w:val="bottom"/>
            <w:hideMark/>
          </w:tcPr>
          <w:p w14:paraId="74791302" w14:textId="77777777" w:rsidR="007D69F1" w:rsidRPr="00EB2BFD" w:rsidRDefault="007D69F1" w:rsidP="00AF5D46">
            <w:pPr>
              <w:spacing w:after="0" w:line="240" w:lineRule="auto"/>
              <w:rPr>
                <w:rFonts w:ascii="Calibri" w:eastAsia="Times New Roman" w:hAnsi="Calibri" w:cs="Times New Roman"/>
                <w:color w:val="000000"/>
                <w:sz w:val="22"/>
              </w:rPr>
            </w:pPr>
            <w:r w:rsidRPr="00EB2BFD">
              <w:rPr>
                <w:rFonts w:ascii="Calibri" w:eastAsia="Times New Roman" w:hAnsi="Calibri" w:cs="Times New Roman"/>
                <w:color w:val="000000"/>
                <w:sz w:val="22"/>
              </w:rPr>
              <w:t>Year</w:t>
            </w:r>
          </w:p>
        </w:tc>
        <w:tc>
          <w:tcPr>
            <w:tcW w:w="920" w:type="dxa"/>
            <w:tcBorders>
              <w:top w:val="nil"/>
              <w:left w:val="nil"/>
              <w:bottom w:val="nil"/>
              <w:right w:val="nil"/>
            </w:tcBorders>
            <w:shd w:val="clear" w:color="auto" w:fill="auto"/>
            <w:noWrap/>
            <w:vAlign w:val="bottom"/>
            <w:hideMark/>
          </w:tcPr>
          <w:p w14:paraId="63DB3893"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w:t>
            </w:r>
          </w:p>
        </w:tc>
        <w:tc>
          <w:tcPr>
            <w:tcW w:w="920" w:type="dxa"/>
            <w:tcBorders>
              <w:top w:val="nil"/>
              <w:left w:val="nil"/>
              <w:bottom w:val="nil"/>
              <w:right w:val="nil"/>
            </w:tcBorders>
            <w:shd w:val="clear" w:color="auto" w:fill="auto"/>
            <w:noWrap/>
            <w:vAlign w:val="bottom"/>
            <w:hideMark/>
          </w:tcPr>
          <w:p w14:paraId="6C16521D"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57</w:t>
            </w:r>
          </w:p>
        </w:tc>
        <w:tc>
          <w:tcPr>
            <w:tcW w:w="920" w:type="dxa"/>
            <w:tcBorders>
              <w:top w:val="nil"/>
              <w:left w:val="nil"/>
              <w:bottom w:val="nil"/>
              <w:right w:val="nil"/>
            </w:tcBorders>
            <w:shd w:val="clear" w:color="auto" w:fill="auto"/>
            <w:noWrap/>
            <w:vAlign w:val="bottom"/>
            <w:hideMark/>
          </w:tcPr>
          <w:p w14:paraId="2F592643"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33.5</w:t>
            </w:r>
          </w:p>
        </w:tc>
        <w:tc>
          <w:tcPr>
            <w:tcW w:w="1015" w:type="dxa"/>
            <w:tcBorders>
              <w:top w:val="nil"/>
              <w:left w:val="nil"/>
              <w:bottom w:val="nil"/>
              <w:right w:val="nil"/>
            </w:tcBorders>
            <w:shd w:val="clear" w:color="auto" w:fill="auto"/>
            <w:noWrap/>
            <w:vAlign w:val="bottom"/>
            <w:hideMark/>
          </w:tcPr>
          <w:p w14:paraId="0A1D9868"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&lt; 0.0001</w:t>
            </w:r>
          </w:p>
        </w:tc>
      </w:tr>
      <w:tr w:rsidR="007D69F1" w:rsidRPr="00EB2BFD" w14:paraId="704B9FA1" w14:textId="77777777" w:rsidTr="00AF5D46">
        <w:trPr>
          <w:trHeight w:val="300"/>
          <w:jc w:val="center"/>
        </w:trPr>
        <w:tc>
          <w:tcPr>
            <w:tcW w:w="1640" w:type="dxa"/>
            <w:tcBorders>
              <w:top w:val="nil"/>
              <w:left w:val="nil"/>
              <w:bottom w:val="single" w:sz="4" w:space="0" w:color="auto"/>
              <w:right w:val="nil"/>
            </w:tcBorders>
            <w:shd w:val="clear" w:color="auto" w:fill="auto"/>
            <w:noWrap/>
            <w:vAlign w:val="bottom"/>
            <w:hideMark/>
          </w:tcPr>
          <w:p w14:paraId="5B651E9A" w14:textId="77777777" w:rsidR="007D69F1" w:rsidRPr="00EB2BFD" w:rsidRDefault="007D69F1" w:rsidP="00AF5D46">
            <w:pPr>
              <w:spacing w:after="0" w:line="240" w:lineRule="auto"/>
              <w:rPr>
                <w:rFonts w:ascii="Calibri" w:eastAsia="Times New Roman" w:hAnsi="Calibri" w:cs="Times New Roman"/>
                <w:color w:val="000000"/>
                <w:sz w:val="22"/>
              </w:rPr>
            </w:pPr>
            <w:r>
              <w:rPr>
                <w:rFonts w:ascii="Calibri" w:eastAsia="Times New Roman" w:hAnsi="Calibri" w:cs="Times New Roman"/>
                <w:color w:val="000000"/>
                <w:sz w:val="22"/>
              </w:rPr>
              <w:t>Tide stage</w:t>
            </w:r>
          </w:p>
        </w:tc>
        <w:tc>
          <w:tcPr>
            <w:tcW w:w="920" w:type="dxa"/>
            <w:tcBorders>
              <w:top w:val="nil"/>
              <w:left w:val="nil"/>
              <w:bottom w:val="single" w:sz="4" w:space="0" w:color="auto"/>
              <w:right w:val="nil"/>
            </w:tcBorders>
            <w:shd w:val="clear" w:color="auto" w:fill="auto"/>
            <w:noWrap/>
            <w:vAlign w:val="bottom"/>
            <w:hideMark/>
          </w:tcPr>
          <w:p w14:paraId="5153E0BF" w14:textId="77777777" w:rsidR="007D69F1" w:rsidRPr="00EB2BFD" w:rsidRDefault="007D69F1" w:rsidP="00AF5D46">
            <w:pPr>
              <w:spacing w:after="0" w:line="240" w:lineRule="auto"/>
              <w:jc w:val="center"/>
              <w:rPr>
                <w:rFonts w:ascii="Calibri" w:eastAsia="Times New Roman" w:hAnsi="Calibri" w:cs="Times New Roman"/>
                <w:color w:val="000000"/>
                <w:sz w:val="22"/>
              </w:rPr>
            </w:pPr>
            <w:r w:rsidRPr="00EB2BFD">
              <w:rPr>
                <w:rFonts w:ascii="Calibri" w:eastAsia="Times New Roman" w:hAnsi="Calibri" w:cs="Times New Roman"/>
                <w:color w:val="000000"/>
                <w:sz w:val="22"/>
              </w:rPr>
              <w:t>2</w:t>
            </w:r>
          </w:p>
        </w:tc>
        <w:tc>
          <w:tcPr>
            <w:tcW w:w="920" w:type="dxa"/>
            <w:tcBorders>
              <w:top w:val="nil"/>
              <w:left w:val="nil"/>
              <w:bottom w:val="single" w:sz="4" w:space="0" w:color="auto"/>
              <w:right w:val="nil"/>
            </w:tcBorders>
            <w:shd w:val="clear" w:color="auto" w:fill="auto"/>
            <w:noWrap/>
            <w:vAlign w:val="bottom"/>
            <w:hideMark/>
          </w:tcPr>
          <w:p w14:paraId="19E1E152"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13</w:t>
            </w:r>
          </w:p>
        </w:tc>
        <w:tc>
          <w:tcPr>
            <w:tcW w:w="920" w:type="dxa"/>
            <w:tcBorders>
              <w:top w:val="nil"/>
              <w:left w:val="nil"/>
              <w:bottom w:val="single" w:sz="4" w:space="0" w:color="auto"/>
              <w:right w:val="nil"/>
            </w:tcBorders>
            <w:shd w:val="clear" w:color="auto" w:fill="auto"/>
            <w:noWrap/>
            <w:vAlign w:val="bottom"/>
            <w:hideMark/>
          </w:tcPr>
          <w:p w14:paraId="098DC9C7"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7.5</w:t>
            </w:r>
          </w:p>
        </w:tc>
        <w:tc>
          <w:tcPr>
            <w:tcW w:w="1015" w:type="dxa"/>
            <w:tcBorders>
              <w:top w:val="nil"/>
              <w:left w:val="nil"/>
              <w:bottom w:val="single" w:sz="4" w:space="0" w:color="auto"/>
              <w:right w:val="nil"/>
            </w:tcBorders>
            <w:shd w:val="clear" w:color="auto" w:fill="auto"/>
            <w:noWrap/>
            <w:vAlign w:val="bottom"/>
            <w:hideMark/>
          </w:tcPr>
          <w:p w14:paraId="1F82999B" w14:textId="77777777" w:rsidR="007D69F1" w:rsidRPr="00EB2BFD" w:rsidRDefault="007D69F1" w:rsidP="00AF5D46">
            <w:pPr>
              <w:spacing w:after="0" w:line="240" w:lineRule="auto"/>
              <w:jc w:val="center"/>
              <w:rPr>
                <w:rFonts w:ascii="Calibri" w:eastAsia="Times New Roman" w:hAnsi="Calibri" w:cs="Times New Roman"/>
                <w:color w:val="000000"/>
                <w:sz w:val="22"/>
              </w:rPr>
            </w:pPr>
            <w:r>
              <w:rPr>
                <w:rFonts w:ascii="Calibri" w:eastAsia="Times New Roman" w:hAnsi="Calibri" w:cs="Times New Roman"/>
                <w:color w:val="000000"/>
                <w:sz w:val="22"/>
              </w:rPr>
              <w:t>&lt; 0.0006</w:t>
            </w:r>
          </w:p>
        </w:tc>
      </w:tr>
    </w:tbl>
    <w:p w14:paraId="2037D8E7" w14:textId="77777777" w:rsidR="007D69F1" w:rsidRDefault="007D69F1" w:rsidP="007D69F1">
      <w:pPr>
        <w:pStyle w:val="nrpsNormal"/>
        <w:rPr>
          <w:noProof/>
        </w:rPr>
      </w:pPr>
    </w:p>
    <w:p w14:paraId="1988E1AC" w14:textId="77777777" w:rsidR="007D69F1" w:rsidRDefault="007D69F1" w:rsidP="004A4631">
      <w:pPr>
        <w:pStyle w:val="nrpsHeading3"/>
      </w:pPr>
      <w:bookmarkStart w:id="81" w:name="_Toc469494748"/>
      <w:r>
        <w:lastRenderedPageBreak/>
        <w:t>Spatial distribution of bears and visitors</w:t>
      </w:r>
      <w:bookmarkEnd w:id="81"/>
    </w:p>
    <w:p w14:paraId="33464F76" w14:textId="77777777" w:rsidR="007D69F1" w:rsidRPr="008C661E" w:rsidRDefault="007D69F1" w:rsidP="007D69F1">
      <w:pPr>
        <w:pStyle w:val="nrpsNormal"/>
        <w:rPr>
          <w:vertAlign w:val="superscript"/>
        </w:rPr>
      </w:pPr>
      <w:r>
        <w:t>Bears occupied both the nor</w:t>
      </w:r>
      <w:r w:rsidR="001B62AC">
        <w:t>th and south sides of Swikshak L</w:t>
      </w:r>
      <w:r>
        <w:t>agoon. Visitor presence was limited to the south side of the lagoon because the lagoon acted as a barrier to access the north side. We examined spatial distribution in the south meadow where both bears and visitors were present. Bear and visitor presence occurred across most of the meadow with areas of fairly heavy overlap (Fig. 8). The area of highest visitor concentration lay just outside the area of highest bear concentration. The outermost visitor density contour line was used to create a visitor zone (area of all visitation) and a</w:t>
      </w:r>
      <w:r w:rsidRPr="00496F2B">
        <w:t xml:space="preserve"> </w:t>
      </w:r>
      <w:r>
        <w:t>high concentration visitor zone was created from contour li</w:t>
      </w:r>
      <w:r w:rsidR="004B6619">
        <w:t>nes at a density level of 0.00004</w:t>
      </w:r>
      <w:r>
        <w:t xml:space="preserve"> (Fig. 8). Bear frequency in and out of the visitor zone did not differ with the presence or absence of visitors (</w:t>
      </w:r>
      <w:r>
        <w:sym w:font="Symbol" w:char="F063"/>
      </w:r>
      <w:r>
        <w:rPr>
          <w:vertAlign w:val="superscript"/>
        </w:rPr>
        <w:t xml:space="preserve">2 </w:t>
      </w:r>
      <w:r w:rsidRPr="008C661E">
        <w:rPr>
          <w:vertAlign w:val="subscript"/>
        </w:rPr>
        <w:t>1</w:t>
      </w:r>
      <w:r>
        <w:rPr>
          <w:vertAlign w:val="subscript"/>
        </w:rPr>
        <w:t xml:space="preserve"> </w:t>
      </w:r>
      <w:r w:rsidRPr="008C661E">
        <w:t>=</w:t>
      </w:r>
      <w:r>
        <w:rPr>
          <w:vertAlign w:val="subscript"/>
        </w:rPr>
        <w:t xml:space="preserve"> </w:t>
      </w:r>
      <w:r>
        <w:t xml:space="preserve">0.62, </w:t>
      </w:r>
      <w:r w:rsidRPr="00421D17">
        <w:rPr>
          <w:i/>
        </w:rPr>
        <w:t>P</w:t>
      </w:r>
      <w:r>
        <w:t xml:space="preserve"> = 0.43). Bear frequency in and out of the high concentration visitor zone did not differ with the presence or absence of visitors (</w:t>
      </w:r>
      <w:r>
        <w:sym w:font="Symbol" w:char="F063"/>
      </w:r>
      <w:r>
        <w:rPr>
          <w:vertAlign w:val="superscript"/>
        </w:rPr>
        <w:t xml:space="preserve">2 </w:t>
      </w:r>
      <w:r w:rsidRPr="008C661E">
        <w:rPr>
          <w:vertAlign w:val="subscript"/>
        </w:rPr>
        <w:t>1</w:t>
      </w:r>
      <w:r>
        <w:rPr>
          <w:vertAlign w:val="subscript"/>
        </w:rPr>
        <w:t xml:space="preserve"> </w:t>
      </w:r>
      <w:r w:rsidRPr="008C661E">
        <w:t>=</w:t>
      </w:r>
      <w:r>
        <w:rPr>
          <w:vertAlign w:val="subscript"/>
        </w:rPr>
        <w:t xml:space="preserve"> </w:t>
      </w:r>
      <w:r>
        <w:t xml:space="preserve">1.06, </w:t>
      </w:r>
      <w:r w:rsidRPr="00421D17">
        <w:rPr>
          <w:i/>
        </w:rPr>
        <w:t>P</w:t>
      </w:r>
      <w:r>
        <w:t xml:space="preserve"> = 0.30).</w:t>
      </w:r>
    </w:p>
    <w:p w14:paraId="2B6342C0" w14:textId="77777777" w:rsidR="007D69F1" w:rsidRDefault="007D69F1" w:rsidP="007D69F1">
      <w:pPr>
        <w:pStyle w:val="nrpsNormal"/>
        <w:jc w:val="center"/>
        <w:rPr>
          <w:rFonts w:ascii="Arial" w:hAnsi="Arial" w:cs="Arial"/>
          <w:b/>
        </w:rPr>
      </w:pPr>
      <w:r>
        <w:rPr>
          <w:noProof/>
        </w:rPr>
        <w:drawing>
          <wp:inline distT="0" distB="0" distL="0" distR="0" wp14:anchorId="4AA24B9A" wp14:editId="4F3B2FC8">
            <wp:extent cx="4776003" cy="3450866"/>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77014" cy="3451596"/>
                    </a:xfrm>
                    <a:prstGeom prst="rect">
                      <a:avLst/>
                    </a:prstGeom>
                  </pic:spPr>
                </pic:pic>
              </a:graphicData>
            </a:graphic>
          </wp:inline>
        </w:drawing>
      </w:r>
    </w:p>
    <w:p w14:paraId="1A049446" w14:textId="77777777" w:rsidR="007D69F1" w:rsidRDefault="007D69F1" w:rsidP="00AF7183">
      <w:pPr>
        <w:pStyle w:val="nrpsFigurecaption"/>
      </w:pPr>
      <w:bookmarkStart w:id="82" w:name="_Toc469580957"/>
      <w:r>
        <w:rPr>
          <w:b/>
        </w:rPr>
        <w:t>Figure 8</w:t>
      </w:r>
      <w:r w:rsidRPr="00C070E7">
        <w:rPr>
          <w:b/>
        </w:rPr>
        <w:t>.</w:t>
      </w:r>
      <w:r>
        <w:rPr>
          <w:b/>
        </w:rPr>
        <w:t xml:space="preserve"> </w:t>
      </w:r>
      <w:r>
        <w:t>Bear and person (visitor) spatial distribution at Swikshak lagoon when visitors were present in (south side of lagoon). Contour lines represent density of bears an</w:t>
      </w:r>
      <w:r w:rsidR="004B6619">
        <w:t>d people that were digitized</w:t>
      </w:r>
      <w:r>
        <w:t xml:space="preserve"> as points.</w:t>
      </w:r>
      <w:bookmarkEnd w:id="82"/>
    </w:p>
    <w:p w14:paraId="3CB8F0B6" w14:textId="77777777" w:rsidR="007D69F1" w:rsidRPr="004A4631" w:rsidRDefault="007D69F1" w:rsidP="004A4631">
      <w:pPr>
        <w:pStyle w:val="nrpsHeading1"/>
      </w:pPr>
      <w:bookmarkStart w:id="83" w:name="_Toc469494749"/>
      <w:r w:rsidRPr="004A4631">
        <w:t>Discussion</w:t>
      </w:r>
      <w:bookmarkEnd w:id="83"/>
    </w:p>
    <w:p w14:paraId="1DF74133" w14:textId="77777777" w:rsidR="007D69F1" w:rsidRDefault="007D69F1" w:rsidP="007D69F1">
      <w:pPr>
        <w:pStyle w:val="nrpsNormal"/>
      </w:pPr>
      <w:r>
        <w:t xml:space="preserve">At Katmai Bay, bear presence was affected by factors of year, day of year, time of day, and tide. Year had the largest effect on bear presence. Average bear numbers varied between years with slightly higher numbers in June and July, in the late afternoon, and at low and medium tides. Bear numbers increased in the early season and then gradually decreased as the season progressed. Bear numbers gradually increased with time of day. Bear presence at both sides of Swikshak Lagoon was affected by factors of year, day of year, and time of day. Day of year had the largest effect on bear presence at both sides of Swikshak Lagoon. Bear numbers at Swikshak Lagoon were highest during a </w:t>
      </w:r>
      <w:r>
        <w:lastRenderedPageBreak/>
        <w:t xml:space="preserve">similar season to Katmai Bay (late June to mid-July); however, more pronounced peaks and drop-offs in bear numbers were seen as the seasons progressed. Tide influenced bear presence on the north side (no visitors), but had little effect on the south side (with visitors). Bear numbers at both Katmai Bay and Swikshak Lagoon varied between years, were highest at low to medium tides, and gradually increased as the day progressed. </w:t>
      </w:r>
    </w:p>
    <w:p w14:paraId="318CF527" w14:textId="77777777" w:rsidR="007D69F1" w:rsidRDefault="007D69F1" w:rsidP="007D69F1">
      <w:pPr>
        <w:pStyle w:val="nrpsNormal"/>
      </w:pPr>
      <w:r>
        <w:t>Variation in bear numbers between sites, years, and seasons may depend in part on food resource availability.</w:t>
      </w:r>
      <w:r w:rsidRPr="007E0C64">
        <w:t xml:space="preserve"> </w:t>
      </w:r>
      <w:r>
        <w:t>Bears at Swikshak Lagoon and Katmai Bay may optimize sedge foraging opportunities in the early season (late June to July) and then move to other sites with food resources such as salmon or berries (Smith and Partridge 2004). Bear activity may be higher during low and medium tides in order to access tidally</w:t>
      </w:r>
      <w:r w:rsidRPr="00FE5A7E">
        <w:t xml:space="preserve"> </w:t>
      </w:r>
      <w:r>
        <w:t>influenced sedge meadows.</w:t>
      </w:r>
      <w:r w:rsidRPr="007E0C64">
        <w:t xml:space="preserve"> </w:t>
      </w:r>
      <w:r>
        <w:t>Bear use patterns between sites with no visitation (Katmai Bay and north side of Swikshak Lagoon) and some visitation (south side of Swikshak Lagoon) were similar. This suggests that the level of visitation at Swikshak Lagoon has little impact on bear presence.</w:t>
      </w:r>
    </w:p>
    <w:p w14:paraId="07A5B8C8" w14:textId="77777777" w:rsidR="007D69F1" w:rsidRDefault="007D69F1" w:rsidP="007D69F1">
      <w:pPr>
        <w:pStyle w:val="nrpsNormal"/>
      </w:pPr>
      <w:r>
        <w:t xml:space="preserve">Visitation patterns at Swikshak were similar to bear use patterns. Average visitation at Swikshak occurred at the end of June, in the late afternoon, at low to medium tides, which coincides with high bear activity. </w:t>
      </w:r>
      <w:r w:rsidR="00393CCF" w:rsidRPr="00903FFE">
        <w:rPr>
          <w:color w:val="auto"/>
        </w:rPr>
        <w:t>Bear numbers were higher when visitors were present across the entire season and during the primary visitation season (when most of the visitation occurred)</w:t>
      </w:r>
      <w:r w:rsidR="008F182A">
        <w:rPr>
          <w:color w:val="auto"/>
        </w:rPr>
        <w:t xml:space="preserve"> compared to when visitors were absent</w:t>
      </w:r>
      <w:r w:rsidR="00903FFE" w:rsidRPr="00903FFE">
        <w:rPr>
          <w:color w:val="auto"/>
        </w:rPr>
        <w:t>.</w:t>
      </w:r>
      <w:r w:rsidR="008F182A">
        <w:rPr>
          <w:color w:val="auto"/>
        </w:rPr>
        <w:t xml:space="preserve"> This is likely because visitation is targeted at times when bears are present for viewing</w:t>
      </w:r>
      <w:r w:rsidR="005920A7" w:rsidRPr="00903FFE">
        <w:rPr>
          <w:color w:val="auto"/>
        </w:rPr>
        <w:t xml:space="preserve"> and bears</w:t>
      </w:r>
      <w:r w:rsidR="00903FFE" w:rsidRPr="00903FFE">
        <w:rPr>
          <w:color w:val="auto"/>
        </w:rPr>
        <w:t xml:space="preserve"> do not appear to avoid areas with human presence</w:t>
      </w:r>
      <w:r w:rsidR="005920A7" w:rsidRPr="00903FFE">
        <w:t>.</w:t>
      </w:r>
      <w:r w:rsidR="005920A7">
        <w:t xml:space="preserve"> </w:t>
      </w:r>
      <w:r>
        <w:t>Average visitor numbers did not differ between years. Visitation was highest at low to medium tides</w:t>
      </w:r>
      <w:r w:rsidR="00C02884">
        <w:t>,</w:t>
      </w:r>
      <w:r>
        <w:t xml:space="preserve"> which allows for better access to the beach and lagoon. </w:t>
      </w:r>
    </w:p>
    <w:p w14:paraId="7BAE7B70" w14:textId="77777777" w:rsidR="007D69F1" w:rsidRDefault="007D69F1" w:rsidP="007D69F1">
      <w:pPr>
        <w:pStyle w:val="nrpsNormal"/>
      </w:pPr>
      <w:r>
        <w:t>Bear patterns at Swikshak Lagoon and Katmai Bay</w:t>
      </w:r>
      <w:r w:rsidR="00C02884">
        <w:t xml:space="preserve"> (observed from 2010-2014)</w:t>
      </w:r>
      <w:r>
        <w:t xml:space="preserve"> showed similarities and differences from</w:t>
      </w:r>
      <w:r w:rsidRPr="00CC15D6">
        <w:t xml:space="preserve"> </w:t>
      </w:r>
      <w:r>
        <w:t>the previous time-lapse study site at Geographic Harbor</w:t>
      </w:r>
      <w:r w:rsidR="00C02884">
        <w:t xml:space="preserve"> (observed 2007-2009)</w:t>
      </w:r>
      <w:r>
        <w:t>. Like at Swikshak Lagoon and Katmai Bay, bear numbers</w:t>
      </w:r>
      <w:r w:rsidRPr="004220BD">
        <w:t xml:space="preserve"> </w:t>
      </w:r>
      <w:r>
        <w:t>at Geographic Harbor varied between years and were highest on average at low to medium tide; however, the season (day of year) and time of activity differed</w:t>
      </w:r>
      <w:r w:rsidR="006F49A4">
        <w:t xml:space="preserve"> (Fig. 9)</w:t>
      </w:r>
      <w:r>
        <w:t>. All thre</w:t>
      </w:r>
      <w:r w:rsidR="00C02884">
        <w:t>e sites had food resources that</w:t>
      </w:r>
      <w:r>
        <w:t xml:space="preserve"> are most accessible to bears during low to medium tides. Bears were not seen in high numbers in the early season at Geographic Harbor. Rather, bear numbers were highest in mid to late August across all years, which coincided with salmon runs (Turner 2012). Unlike Katmai Bay and Swikshak Lagoon, bear presence at Geographic Harbor did not gradually increase as the day progressed. Instead, bear activity peaked in the morning and evening (Turner 2012). </w:t>
      </w:r>
    </w:p>
    <w:p w14:paraId="6FC26D06" w14:textId="77777777" w:rsidR="00F852F0" w:rsidRDefault="00F852F0" w:rsidP="00F852F0">
      <w:pPr>
        <w:pStyle w:val="nrpsNormal"/>
        <w:jc w:val="center"/>
      </w:pPr>
      <w:r>
        <w:rPr>
          <w:noProof/>
        </w:rPr>
        <w:lastRenderedPageBreak/>
        <w:drawing>
          <wp:inline distT="0" distB="0" distL="0" distR="0" wp14:anchorId="2CA4E785" wp14:editId="4D52A751">
            <wp:extent cx="4647197" cy="374506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51412" cy="3748462"/>
                    </a:xfrm>
                    <a:prstGeom prst="rect">
                      <a:avLst/>
                    </a:prstGeom>
                  </pic:spPr>
                </pic:pic>
              </a:graphicData>
            </a:graphic>
          </wp:inline>
        </w:drawing>
      </w:r>
    </w:p>
    <w:p w14:paraId="10DD6A68" w14:textId="77777777" w:rsidR="006F49A4" w:rsidRDefault="00F852F0" w:rsidP="00F852F0">
      <w:pPr>
        <w:pStyle w:val="nrpsFigurecaption"/>
      </w:pPr>
      <w:bookmarkStart w:id="84" w:name="_Toc469580958"/>
      <w:r w:rsidRPr="00F852F0">
        <w:rPr>
          <w:b/>
        </w:rPr>
        <w:t>Figure 9</w:t>
      </w:r>
      <w:r w:rsidR="006F49A4" w:rsidRPr="00F852F0">
        <w:rPr>
          <w:b/>
        </w:rPr>
        <w:t>.</w:t>
      </w:r>
      <w:r w:rsidR="006F49A4" w:rsidRPr="00F852F0">
        <w:t xml:space="preserve"> Number of bears observed in each photo from a time-lap</w:t>
      </w:r>
      <w:r w:rsidRPr="00F852F0">
        <w:t>se photography study at Geographic Harbor</w:t>
      </w:r>
      <w:r w:rsidR="006F49A4" w:rsidRPr="00F852F0">
        <w:t xml:space="preserve"> </w:t>
      </w:r>
      <w:r w:rsidRPr="00F852F0">
        <w:t>(2007-2009</w:t>
      </w:r>
      <w:r w:rsidR="006F49A4" w:rsidRPr="00F852F0">
        <w:t>) in relation to variables a) day of year and b) time of day across all years. Mean number of bears observed in photos in relation to variables c) year and d) tide stage across all years. Continuous variables (day of year, time of day) have LOESS line of fit (red line). Time of day was corrected to represent 100 units per hour, and to include after midnight light periods as part of previous day. Error bars represent a 95% confidence interval.</w:t>
      </w:r>
      <w:r w:rsidRPr="00F852F0">
        <w:t xml:space="preserve"> Original data analysis (Turner 2012).</w:t>
      </w:r>
      <w:bookmarkEnd w:id="84"/>
    </w:p>
    <w:p w14:paraId="1947C890" w14:textId="77777777" w:rsidR="007D69F1" w:rsidRDefault="007D69F1" w:rsidP="007D69F1">
      <w:pPr>
        <w:pStyle w:val="nrpsNormal"/>
      </w:pPr>
      <w:r>
        <w:t>Daily bear activity patterns are influenced by multiple factors. Bimodal selection patterns have been previously observed in brown bears (Moe et al. 2007). Bear day time selection patterns have also been associated with ambient temperature (Pigeon et al. 2016) and human av</w:t>
      </w:r>
      <w:r w:rsidR="0080467F">
        <w:t>oidance (Gibeau et al. 2002, Ord</w:t>
      </w:r>
      <w:r>
        <w:t>iz et al. 2011). Since all three sites experience a similar coastal climate and mid-day avoidance by bears was not seen at Katmai Bay or Swikshak Lagoon, temperature is likely a minimal factor in selection patterns</w:t>
      </w:r>
      <w:r w:rsidR="00C02884">
        <w:t xml:space="preserve"> observed at these two sites</w:t>
      </w:r>
      <w:r>
        <w:t>. Differences in bear activity and spatial distribution during the day may be due in part to the level of visitation. Geographic Harbor experienced high levels of visitation during the middle of the day when bear numbers were lowest (Turner 2012).</w:t>
      </w:r>
      <w:r w:rsidR="006A02F6">
        <w:t xml:space="preserve"> Differences</w:t>
      </w:r>
      <w:r w:rsidR="00B35780">
        <w:t xml:space="preserve"> in bear activity</w:t>
      </w:r>
      <w:r w:rsidR="006A02F6">
        <w:t xml:space="preserve"> between sedge meadow</w:t>
      </w:r>
      <w:r w:rsidR="00016A82">
        <w:t xml:space="preserve"> foraging</w:t>
      </w:r>
      <w:r w:rsidR="006A02F6">
        <w:t xml:space="preserve"> sites (Katmai</w:t>
      </w:r>
      <w:r w:rsidR="00016A82">
        <w:t xml:space="preserve"> Bay</w:t>
      </w:r>
      <w:r w:rsidR="006A02F6">
        <w:t xml:space="preserve"> and Swikshak</w:t>
      </w:r>
      <w:r w:rsidR="00016A82">
        <w:t xml:space="preserve"> Lagoon</w:t>
      </w:r>
      <w:r w:rsidR="006A02F6">
        <w:t>) and salmon fishing (Geographic) ma</w:t>
      </w:r>
      <w:r w:rsidR="008E37BF">
        <w:t>y be tied to resource</w:t>
      </w:r>
      <w:r w:rsidR="00B35780">
        <w:t>-specific foraging strategies</w:t>
      </w:r>
      <w:r w:rsidR="009336AF">
        <w:t>. Differences in salmon and sedge meadow nutritional qualities</w:t>
      </w:r>
      <w:r w:rsidR="00657A38">
        <w:t xml:space="preserve"> such as nutrient quality and intake, digestibility, or other factors </w:t>
      </w:r>
      <w:r w:rsidR="009336AF">
        <w:t>may influence bear presence on the landscape</w:t>
      </w:r>
      <w:r w:rsidR="00657A38">
        <w:t>.</w:t>
      </w:r>
      <w:r w:rsidR="009336AF">
        <w:t xml:space="preserve"> </w:t>
      </w:r>
      <w:r w:rsidR="004B6619">
        <w:t>Similarities in bear activity patterns at Katmai Bay and Swikshak Lagoon may reflect the ecological similarities of these sites.</w:t>
      </w:r>
    </w:p>
    <w:p w14:paraId="71E5F94D" w14:textId="77777777" w:rsidR="007D69F1" w:rsidRDefault="007D69F1" w:rsidP="007D69F1">
      <w:pPr>
        <w:pStyle w:val="nrpsNormal"/>
      </w:pPr>
      <w:r>
        <w:t xml:space="preserve"> At Swikshak Lagoon, visitor numbers were highest when bear numbers were highest. Bear spatial distribution at Swikshak Lagoon did not change with the presence or absence of people in visitation </w:t>
      </w:r>
      <w:r>
        <w:lastRenderedPageBreak/>
        <w:t xml:space="preserve">areas. In contrast, visitor presence at Geographic Harbor </w:t>
      </w:r>
      <w:r w:rsidR="00BC2AAD">
        <w:t xml:space="preserve">appeared to affect </w:t>
      </w:r>
      <w:r>
        <w:t>bear spatial distribution, where bears used fewer locations when visitors were present (Turner 2012). Bear patterns between the sou</w:t>
      </w:r>
      <w:r w:rsidR="001B62AC">
        <w:t>th and north sides of Swikshak L</w:t>
      </w:r>
      <w:r>
        <w:t>agoon and Kat</w:t>
      </w:r>
      <w:r w:rsidR="00B35780">
        <w:t>mai Bay were similar, suggesting</w:t>
      </w:r>
      <w:r>
        <w:t xml:space="preserve"> that low levels of visitation may not alter bear patterns. These findings suggest that the level of visitation </w:t>
      </w:r>
      <w:r w:rsidR="00BC2AAD">
        <w:t>may play</w:t>
      </w:r>
      <w:r>
        <w:t xml:space="preserve"> an important role in determining to what degree bears change their activity and distribution on the landscape. </w:t>
      </w:r>
    </w:p>
    <w:p w14:paraId="1E99F9A2" w14:textId="77777777" w:rsidR="00C42430" w:rsidRDefault="00C42430" w:rsidP="00C42430">
      <w:pPr>
        <w:pStyle w:val="nrpsNormal"/>
      </w:pPr>
      <w:bookmarkStart w:id="85" w:name="_Toc469494750"/>
      <w:r>
        <w:t>Geographic Harbor had high levels of visitation in terms of both visitor numbers and density. Geographic Harbor had considerably higher numbers of visitors (23% of photos with visitor presence, Turner 2012) compared to Swikshak Lagoon (1.2% of photos with visitor presence). The percentages of photos with visitors may not be entirely comparable between sites because photos were taken at different intervals between seasons and length and time of seasons varied.</w:t>
      </w:r>
      <w:r w:rsidR="00B35780">
        <w:t xml:space="preserve"> </w:t>
      </w:r>
      <w:r>
        <w:t xml:space="preserve">Geographic Harbor had multiple visitor groups per photo with an average of 7 visitors per group and a maximum of 29 visitors recorded in one photo. Swikshak Lagoon did not have multiple groups per photo with an average of 4.5 visitors per group and a maximum of 11 visitors in one photo. </w:t>
      </w:r>
      <w:r w:rsidR="008E37BF">
        <w:t xml:space="preserve">Visitor and bear numbers at Swikshak Lagoon may be underestimated due to a limited photo frame extent that may </w:t>
      </w:r>
      <w:r w:rsidR="00B35780">
        <w:t>not have captured all bears and p</w:t>
      </w:r>
      <w:r w:rsidR="008E37BF">
        <w:t>eople present. Visitor</w:t>
      </w:r>
      <w:r>
        <w:t xml:space="preserve"> presence, density, and distribution may all determine the level of impact human visitation has on bear activity.</w:t>
      </w:r>
    </w:p>
    <w:p w14:paraId="140A7CAB" w14:textId="77777777" w:rsidR="007D69F1" w:rsidRPr="004A4631" w:rsidRDefault="007D69F1" w:rsidP="004A4631">
      <w:pPr>
        <w:pStyle w:val="nrpsHeading1"/>
      </w:pPr>
      <w:r w:rsidRPr="004A4631">
        <w:t>Conclusions</w:t>
      </w:r>
      <w:bookmarkEnd w:id="85"/>
      <w:r w:rsidRPr="004A4631">
        <w:t xml:space="preserve"> </w:t>
      </w:r>
    </w:p>
    <w:p w14:paraId="715D642A" w14:textId="77777777" w:rsidR="007D69F1" w:rsidRDefault="007D69F1" w:rsidP="007D69F1">
      <w:pPr>
        <w:pStyle w:val="nrpsNormal"/>
        <w:spacing w:after="400"/>
      </w:pPr>
      <w:r>
        <w:t>With increasing levels of bear viewing at Katmai, it is essential to gain an understanding of baseline bear activity patterns and the impact of human visitation on bear patterns and distribution. Bear activity at Katmai coastal sites was influenced by spatio-temporal variables of year, day of year, time of day, and to a varying degree, tide. Our co</w:t>
      </w:r>
      <w:r w:rsidR="00097479">
        <w:t>astal time-lapse study results suggest that visitation level may be</w:t>
      </w:r>
      <w:r>
        <w:t xml:space="preserve"> important in determining how visitors impact bears. Bear activity at coastal sites with no visitation (Katmai Bay and north Swikshak Lagoon) and some visitation (south </w:t>
      </w:r>
      <w:r w:rsidR="002972B2">
        <w:t xml:space="preserve">Swikshak Lagoon) did not differ, suggesting that low levels of visitation do </w:t>
      </w:r>
      <w:r>
        <w:t>not</w:t>
      </w:r>
      <w:r w:rsidR="002972B2">
        <w:t xml:space="preserve"> significantly</w:t>
      </w:r>
      <w:r>
        <w:t xml:space="preserve"> alter bear presence or spatial distribution. Visitation levels between Swikshak and Geographic Harbor varied grea</w:t>
      </w:r>
      <w:r w:rsidR="00DB54FD">
        <w:t xml:space="preserve">tly. </w:t>
      </w:r>
      <w:r w:rsidR="00E90A05">
        <w:t xml:space="preserve">The previous study at Geographic Harbor, a coastal location with high levels of concentrated visitor activity, suggested that visitor presence </w:t>
      </w:r>
      <w:r w:rsidR="00BC2AAD">
        <w:t>may alter</w:t>
      </w:r>
      <w:r w:rsidR="00DB54FD">
        <w:t xml:space="preserve"> </w:t>
      </w:r>
      <w:r>
        <w:t xml:space="preserve">bear activity and distribution. </w:t>
      </w:r>
      <w:r w:rsidR="009A3F7D">
        <w:t xml:space="preserve">Although temperature or other unmeasured factors that may vary between years cannot be ruled out, the lack of a bimodal pattern in daily bear activity at both Swikshak Lagoon and Katmai Bay suggests that the pattern observed at Geographic Harbor </w:t>
      </w:r>
      <w:r w:rsidR="002972B2">
        <w:t>may be r</w:t>
      </w:r>
      <w:r w:rsidR="004D6988">
        <w:t>elated to site-specific factors. More stu</w:t>
      </w:r>
      <w:r w:rsidR="00BC2AAD">
        <w:t>dy is needed to determine whether the</w:t>
      </w:r>
      <w:r w:rsidR="004D6988">
        <w:t xml:space="preserve"> </w:t>
      </w:r>
      <w:r w:rsidR="009A3F7D">
        <w:t>bimodal</w:t>
      </w:r>
      <w:r w:rsidR="00BC2AAD">
        <w:t xml:space="preserve"> pattern results from high visitor activity</w:t>
      </w:r>
      <w:r w:rsidR="004D6988">
        <w:t xml:space="preserve">. </w:t>
      </w:r>
      <w:r w:rsidR="00B37D0E">
        <w:t xml:space="preserve">Our results suggest </w:t>
      </w:r>
      <w:r>
        <w:t>that</w:t>
      </w:r>
      <w:r w:rsidR="00B318B4">
        <w:t xml:space="preserve"> if</w:t>
      </w:r>
      <w:r>
        <w:t xml:space="preserve"> high levels of visitation alter bear activity and di</w:t>
      </w:r>
      <w:r w:rsidR="00B318B4">
        <w:t>splace bears, this effect is limited to areas where visitation is relatively more concentrated on the landscape. Potential effects of high visitation</w:t>
      </w:r>
      <w:r w:rsidR="00B37D0E">
        <w:t xml:space="preserve"> could have consequences for bear fitness, because changes i</w:t>
      </w:r>
      <w:r>
        <w:t>n bear activity and displacement can negatively affect a bear’s ability to access important foraging sites</w:t>
      </w:r>
      <w:r w:rsidR="00A86C71">
        <w:t xml:space="preserve"> (Smith and Partridge 2004)</w:t>
      </w:r>
      <w:r>
        <w:t>.</w:t>
      </w:r>
    </w:p>
    <w:p w14:paraId="26D89A5E" w14:textId="77777777" w:rsidR="007D69F1" w:rsidRDefault="007D69F1" w:rsidP="007D69F1">
      <w:pPr>
        <w:pStyle w:val="nrpsNormal"/>
        <w:spacing w:after="400"/>
      </w:pPr>
      <w:r>
        <w:t xml:space="preserve">At Katmai, bear viewing is a popular activity for visitors to learn about and observe bears. It is promising that visitor presence alone does not appear to negatively impact coastal brown bears. Though some bears are habituated to varying levels of human use, it is important to minimize the </w:t>
      </w:r>
      <w:r>
        <w:lastRenderedPageBreak/>
        <w:t>impacts of visitation. The results of thi</w:t>
      </w:r>
      <w:r w:rsidR="008662E9">
        <w:t xml:space="preserve">s study can help us determine which bear-viewing areas would benefit from further study </w:t>
      </w:r>
      <w:r>
        <w:t>within Katmai b</w:t>
      </w:r>
      <w:r w:rsidR="00E90A05">
        <w:t>y looking at visitor activity levels</w:t>
      </w:r>
      <w:r>
        <w:t xml:space="preserve"> and comparing them to visitation levels at Swikshak and Geographic Harbor. Management strategies for site</w:t>
      </w:r>
      <w:r w:rsidR="00B318B4">
        <w:t>s with low levels of visitation</w:t>
      </w:r>
      <w:r>
        <w:t xml:space="preserve"> and similar</w:t>
      </w:r>
      <w:r w:rsidR="00B318B4">
        <w:t xml:space="preserve"> ecological</w:t>
      </w:r>
      <w:r>
        <w:t xml:space="preserve"> characteristics to Swikshak may include monitoring visitor numbers each season. Bear viewing areas with multiple visitor groups per day and high visitor numbers should be targeted as management priorities</w:t>
      </w:r>
      <w:r w:rsidR="00A86C71">
        <w:t xml:space="preserve"> if displacement is observed there</w:t>
      </w:r>
      <w:r>
        <w:t>. As suggested by the previous time-lapse photography study (Turner 2012), these</w:t>
      </w:r>
      <w:r w:rsidR="00A86C71">
        <w:t xml:space="preserve"> heavily visited</w:t>
      </w:r>
      <w:r>
        <w:t xml:space="preserve"> sites may benefit from increased ranger presence or designated viewing areas. At sites with high levels of visitation, ranger presence may help ensure that BBVP guidelines are being followed. More study is needed to understand the visitation level at which bears are displaced and activity patterns are altered.</w:t>
      </w:r>
      <w:r w:rsidR="00045CF5">
        <w:t xml:space="preserve"> </w:t>
      </w:r>
      <w:r w:rsidR="001B5A85">
        <w:t xml:space="preserve">More research is needed to determine how human presence may </w:t>
      </w:r>
      <w:r w:rsidR="002327B1">
        <w:t>affect bear family group and sex</w:t>
      </w:r>
      <w:r w:rsidR="001B5A85">
        <w:t xml:space="preserve"> distribution. </w:t>
      </w:r>
      <w:r w:rsidR="00045CF5">
        <w:t>Continued research on</w:t>
      </w:r>
      <w:r w:rsidR="00D61AFF">
        <w:t xml:space="preserve"> </w:t>
      </w:r>
      <w:r w:rsidR="00045CF5">
        <w:t xml:space="preserve">site-specific foraging strategies </w:t>
      </w:r>
      <w:r w:rsidR="00D61AFF">
        <w:t xml:space="preserve">and how they </w:t>
      </w:r>
      <w:r w:rsidR="00045CF5">
        <w:t>shape bear activity would</w:t>
      </w:r>
      <w:r w:rsidR="00D61AFF">
        <w:t xml:space="preserve"> increase our understanding of natural coastal bear activity patterns.</w:t>
      </w:r>
      <w:r w:rsidR="00B51948">
        <w:t xml:space="preserve"> Additional time-lapse photography studies at coastal and interior sites could help </w:t>
      </w:r>
      <w:r w:rsidR="00B318B4">
        <w:t xml:space="preserve">us determine whether </w:t>
      </w:r>
      <w:r w:rsidR="00B51948">
        <w:t>variations</w:t>
      </w:r>
      <w:r w:rsidR="002C6F5F">
        <w:t xml:space="preserve"> in bear activity patterns are</w:t>
      </w:r>
      <w:r w:rsidR="00B51948">
        <w:t xml:space="preserve"> </w:t>
      </w:r>
      <w:r w:rsidR="002C6F5F">
        <w:t>a result of human</w:t>
      </w:r>
      <w:r w:rsidR="001B5A85">
        <w:t xml:space="preserve"> presence</w:t>
      </w:r>
      <w:r w:rsidR="00B318B4">
        <w:t xml:space="preserve"> or other natural</w:t>
      </w:r>
      <w:r w:rsidR="002C6F5F">
        <w:t xml:space="preserve"> factors</w:t>
      </w:r>
      <w:r w:rsidR="00B318B4">
        <w:t xml:space="preserve"> that we have not considered</w:t>
      </w:r>
      <w:r w:rsidR="00B51948">
        <w:t>.</w:t>
      </w:r>
      <w:r w:rsidR="00045CF5">
        <w:t xml:space="preserve"> </w:t>
      </w:r>
      <w:r>
        <w:t>A Katmai backcountry management plan with site-specific guidelines based on site characteristics and visitor levels is suggested in order to balance visitor bear viewing opportunities while minimizing disturbances to bears and their habitats.</w:t>
      </w:r>
    </w:p>
    <w:p w14:paraId="5EA6CC68" w14:textId="77777777" w:rsidR="00320F92" w:rsidRDefault="00320F92" w:rsidP="00F533B8">
      <w:pPr>
        <w:pStyle w:val="nrpsHeading1"/>
        <w:sectPr w:rsidR="00320F92" w:rsidSect="00F626A8">
          <w:headerReference w:type="first" r:id="rId40"/>
          <w:footerReference w:type="first" r:id="rId41"/>
          <w:pgSz w:w="12240" w:h="15840" w:code="1"/>
          <w:pgMar w:top="1440" w:right="1440" w:bottom="1440" w:left="1440" w:header="720" w:footer="720" w:gutter="0"/>
          <w:cols w:space="720"/>
          <w:titlePg/>
          <w:docGrid w:linePitch="360"/>
        </w:sectPr>
      </w:pPr>
    </w:p>
    <w:p w14:paraId="3FFC9DD4" w14:textId="77777777" w:rsidR="007D69F1" w:rsidRPr="004A4631" w:rsidRDefault="007D69F1" w:rsidP="004A4631">
      <w:pPr>
        <w:pStyle w:val="nrpsHeading1"/>
      </w:pPr>
      <w:bookmarkStart w:id="86" w:name="_Toc469494751"/>
      <w:bookmarkEnd w:id="71"/>
      <w:bookmarkEnd w:id="72"/>
      <w:bookmarkEnd w:id="73"/>
      <w:r w:rsidRPr="004A4631">
        <w:lastRenderedPageBreak/>
        <w:t>Literature Cited</w:t>
      </w:r>
      <w:bookmarkEnd w:id="86"/>
      <w:r w:rsidRPr="004A4631">
        <w:t xml:space="preserve"> </w:t>
      </w:r>
    </w:p>
    <w:p w14:paraId="593FA502" w14:textId="77777777" w:rsidR="0080467F" w:rsidRDefault="0080467F" w:rsidP="007D69F1">
      <w:pPr>
        <w:pStyle w:val="nrpsLiteraturecited"/>
      </w:pPr>
      <w:r>
        <w:t>Fortin, J. K., K. D. Rode, G. H. Hilderbrand, J. Wilder, S. Farley, C. Jorgenson, and B. G. Marcot. 2016. Impacts of human recreation on brown bears (</w:t>
      </w:r>
      <w:r w:rsidRPr="0080467F">
        <w:rPr>
          <w:i/>
        </w:rPr>
        <w:t>Ursus arctos</w:t>
      </w:r>
      <w:r>
        <w:t>): a review and new management tool. PLoS ONE 11(1).</w:t>
      </w:r>
    </w:p>
    <w:p w14:paraId="79AA1324" w14:textId="77777777" w:rsidR="007D69F1" w:rsidRDefault="007D69F1" w:rsidP="007D69F1">
      <w:pPr>
        <w:pStyle w:val="nrpsLiteraturecited"/>
      </w:pPr>
      <w:r>
        <w:t xml:space="preserve">Gibeau, M. L., A. P. Clevenger, S. Herrero, </w:t>
      </w:r>
      <w:r w:rsidR="0080467F">
        <w:t xml:space="preserve">and </w:t>
      </w:r>
      <w:r>
        <w:t>J. Wierzchowski. 2002. Grizzly bear response to human development and activities in the Bow River Watershed, Alberta, Canada. Biological Conservation 103: 227-236.</w:t>
      </w:r>
    </w:p>
    <w:p w14:paraId="0CAD4EFB" w14:textId="77777777" w:rsidR="007D69F1" w:rsidRDefault="007D69F1" w:rsidP="007D69F1">
      <w:pPr>
        <w:pStyle w:val="nrpsLiteraturecited"/>
      </w:pPr>
      <w:r>
        <w:t>Hamon, T. R., H. S. Kim, T. L. Olson, and T. Harrington. 2007. Determining bear activity levels in the lower Brooks River, an area of high visitor use in Katmai National Park, Alaska. National Park Service, King Salmon, Alaska.</w:t>
      </w:r>
    </w:p>
    <w:p w14:paraId="6FBBB33F" w14:textId="77777777" w:rsidR="007D69F1" w:rsidRDefault="007D69F1" w:rsidP="007D69F1">
      <w:pPr>
        <w:pStyle w:val="nrpsLiteraturecited"/>
      </w:pPr>
      <w:r>
        <w:t>Miller, S. D., G. C. White, R. A. Sellers, H. V. Reynolds, J. W. Schoen, K. Titus, V. G. Barnes, R. B. Smith, R. R. Nelson, W. B. Ballard, and C. C. Schwartz. 1997. Brown and black bear density estimation in Alaska using radiotelemetry and replicated mark-resight techniques. Wildlife Monographs 133.</w:t>
      </w:r>
    </w:p>
    <w:p w14:paraId="0ED85D58" w14:textId="77777777" w:rsidR="007D69F1" w:rsidRDefault="007D69F1" w:rsidP="007D69F1">
      <w:pPr>
        <w:pStyle w:val="nrpsLiteraturecited"/>
      </w:pPr>
      <w:r>
        <w:t>Moe, T. F., J. Kindberg, I. Jansson, and J. E. Swenson. 2007. Importance of diel behavior when studying habitat selection: examples from female Scandinavian brown bears (</w:t>
      </w:r>
      <w:r w:rsidRPr="00E03CB6">
        <w:rPr>
          <w:i/>
        </w:rPr>
        <w:t>Ursus arctos</w:t>
      </w:r>
      <w:r w:rsidRPr="00E03CB6">
        <w:t>)</w:t>
      </w:r>
      <w:r>
        <w:t>. Canadian Journal of Zoology. 85: 518-525.</w:t>
      </w:r>
    </w:p>
    <w:p w14:paraId="1D81AA59" w14:textId="77777777" w:rsidR="007D69F1" w:rsidRDefault="007D69F1" w:rsidP="007D69F1">
      <w:pPr>
        <w:pStyle w:val="nrpsLiteraturecited"/>
      </w:pPr>
      <w:r>
        <w:t>National Park Service &amp; Alaska Department of Fish and Game. 2003. Best Practices for viewing bears on the west side of Cook Inlet and the Katmai Coast. National Park Service, King Salmon, Alaska.</w:t>
      </w:r>
    </w:p>
    <w:p w14:paraId="1270E6B6" w14:textId="77777777" w:rsidR="007D69F1" w:rsidRDefault="007D69F1" w:rsidP="007D69F1">
      <w:pPr>
        <w:pStyle w:val="nrpsLiteraturecited"/>
      </w:pPr>
      <w:r>
        <w:t>Nicolato, K. and C. Turner. 2014. Time-lapse photography data protocols. National Park Service, King Salmon, Alaska.</w:t>
      </w:r>
    </w:p>
    <w:p w14:paraId="104F8772" w14:textId="77777777" w:rsidR="007D69F1" w:rsidRDefault="007D69F1" w:rsidP="007D69F1">
      <w:pPr>
        <w:pStyle w:val="nrpsLiteraturecited"/>
      </w:pPr>
      <w:r>
        <w:t>Ordiz, A., O. G. Stoen, M. Delibes, and J. E. Swenson. 2011. Predators or prey? Spatio-temporal discrimination of human-derived risk by brown bears. Oecologia 166(1): 59-67.</w:t>
      </w:r>
    </w:p>
    <w:p w14:paraId="560BE426" w14:textId="77777777" w:rsidR="007D69F1" w:rsidRDefault="007D69F1" w:rsidP="007D69F1">
      <w:pPr>
        <w:pStyle w:val="nrpsLiteraturecited"/>
      </w:pPr>
      <w:r>
        <w:t>Pigeon, K. E., E. Cardinal, G. B. Stenhouse, and S. D. Cote. 2016. Staying cool in a changing landscape: the influence of maximum daily ambient temperature on grizzly bear habitat selection. Oecologia 181: 1101-1116.</w:t>
      </w:r>
    </w:p>
    <w:p w14:paraId="213C6770" w14:textId="77777777" w:rsidR="007D69F1" w:rsidRDefault="007D69F1" w:rsidP="007D69F1">
      <w:pPr>
        <w:pStyle w:val="nrpsLiteraturecited"/>
      </w:pPr>
      <w:r>
        <w:t>Sellers, R., S. Miller, T. Smith, and R. Potts. 1999. Population dynamics of a naturally regulated brown bear population on the coast of Katmai National Park and Preserve. National Park Service and Alaska Department of Fish and Game. Anchorage, Alaska.</w:t>
      </w:r>
    </w:p>
    <w:p w14:paraId="2559012A" w14:textId="77777777" w:rsidR="007D69F1" w:rsidRDefault="007D69F1" w:rsidP="007D69F1">
      <w:pPr>
        <w:pStyle w:val="nrpsLiteraturecited"/>
      </w:pPr>
      <w:r>
        <w:t>Smith, T. S. and S. T. Partridge. 2004. Dynamics of intertidal foraging by coastal brown bears in Southwestern Alaska. Journal of Wildlife Management 68(2): 233-240.</w:t>
      </w:r>
    </w:p>
    <w:p w14:paraId="628E7B0D" w14:textId="77777777" w:rsidR="007D69F1" w:rsidRDefault="007D69F1" w:rsidP="007D69F1">
      <w:pPr>
        <w:pStyle w:val="nrpsLiteraturecited"/>
      </w:pPr>
      <w:r>
        <w:t>Strawn, M. and Y. Le. 2014. Katmai National Park and Preserve visitor study. Washington State University, Pullman, Washington.</w:t>
      </w:r>
    </w:p>
    <w:p w14:paraId="0F1396EA" w14:textId="77777777" w:rsidR="007D69F1" w:rsidRDefault="007D69F1" w:rsidP="007D69F1">
      <w:pPr>
        <w:pStyle w:val="nrpsLiteraturecited"/>
      </w:pPr>
      <w:r>
        <w:lastRenderedPageBreak/>
        <w:t>Turner, C. N. 2012. Determining the effectiveness of park management strategies at a coastal brown bear viewing site in Katmai National Park, Alaska. M. Sc. Thesis, Royal Roads University, British Columbia, Canada.</w:t>
      </w:r>
    </w:p>
    <w:p w14:paraId="7D9145C7" w14:textId="77777777" w:rsidR="00626E11" w:rsidRPr="00361DCB" w:rsidRDefault="00626E11" w:rsidP="00B10954">
      <w:pPr>
        <w:pStyle w:val="nrpsLiteraturecited"/>
        <w:sectPr w:rsidR="00626E11" w:rsidRPr="00361DCB" w:rsidSect="00F626A8">
          <w:headerReference w:type="first" r:id="rId42"/>
          <w:footerReference w:type="first" r:id="rId43"/>
          <w:pgSz w:w="12240" w:h="15840" w:code="1"/>
          <w:pgMar w:top="1440" w:right="1440" w:bottom="1440" w:left="1440" w:header="720" w:footer="720" w:gutter="0"/>
          <w:cols w:space="720"/>
          <w:titlePg/>
          <w:docGrid w:linePitch="360"/>
        </w:sectPr>
      </w:pPr>
      <w:bookmarkStart w:id="87" w:name="_Toc263931992"/>
      <w:bookmarkStart w:id="88" w:name="_Toc280111315"/>
    </w:p>
    <w:p w14:paraId="492EDB07" w14:textId="77777777" w:rsidR="006143FA" w:rsidRPr="00396943" w:rsidRDefault="00F62D89" w:rsidP="000E2306">
      <w:pPr>
        <w:pStyle w:val="nrpsHeading1"/>
      </w:pPr>
      <w:bookmarkStart w:id="89" w:name="_Toc295555296"/>
      <w:bookmarkStart w:id="90" w:name="_Toc334019854"/>
      <w:bookmarkStart w:id="91" w:name="_Toc334022644"/>
      <w:bookmarkStart w:id="92" w:name="_Toc334022712"/>
      <w:bookmarkStart w:id="93" w:name="_Toc469494415"/>
      <w:bookmarkStart w:id="94" w:name="_Toc469494752"/>
      <w:r w:rsidRPr="00396943">
        <w:lastRenderedPageBreak/>
        <w:t>Appendix A</w:t>
      </w:r>
      <w:bookmarkEnd w:id="87"/>
      <w:bookmarkEnd w:id="88"/>
      <w:bookmarkEnd w:id="89"/>
      <w:bookmarkEnd w:id="90"/>
      <w:bookmarkEnd w:id="91"/>
      <w:bookmarkEnd w:id="92"/>
      <w:r w:rsidR="006C2D5F" w:rsidRPr="00396943">
        <w:t>:</w:t>
      </w:r>
      <w:bookmarkEnd w:id="93"/>
      <w:bookmarkEnd w:id="94"/>
      <w:r w:rsidR="00396943" w:rsidRPr="00396943">
        <w:t xml:space="preserve"> </w:t>
      </w:r>
    </w:p>
    <w:p w14:paraId="25957F93" w14:textId="77777777" w:rsidR="006143FA" w:rsidRPr="0055601F" w:rsidRDefault="006143FA" w:rsidP="0055601F">
      <w:pPr>
        <w:pStyle w:val="nrpsHeading1"/>
        <w:jc w:val="center"/>
      </w:pPr>
      <w:bookmarkStart w:id="95" w:name="_Toc469494753"/>
      <w:r w:rsidRPr="0055601F">
        <w:rPr>
          <w:noProof/>
        </w:rPr>
        <w:drawing>
          <wp:inline distT="0" distB="0" distL="0" distR="0" wp14:anchorId="76E9ABA2" wp14:editId="7D6A648D">
            <wp:extent cx="818266" cy="1084865"/>
            <wp:effectExtent l="0" t="0" r="127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8899" cy="1085704"/>
                    </a:xfrm>
                    <a:prstGeom prst="rect">
                      <a:avLst/>
                    </a:prstGeom>
                    <a:noFill/>
                    <a:ln>
                      <a:noFill/>
                    </a:ln>
                  </pic:spPr>
                </pic:pic>
              </a:graphicData>
            </a:graphic>
          </wp:inline>
        </w:drawing>
      </w:r>
      <w:r w:rsidRPr="0055601F">
        <w:t xml:space="preserve">Best Practices for Viewing Bears on the </w:t>
      </w:r>
      <w:r w:rsidRPr="0055601F">
        <w:rPr>
          <w:noProof/>
        </w:rPr>
        <w:drawing>
          <wp:inline distT="0" distB="0" distL="0" distR="0" wp14:anchorId="75A07B6B" wp14:editId="28AB9E00">
            <wp:extent cx="659958" cy="841748"/>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0140" cy="841980"/>
                    </a:xfrm>
                    <a:prstGeom prst="rect">
                      <a:avLst/>
                    </a:prstGeom>
                    <a:noFill/>
                    <a:ln>
                      <a:noFill/>
                    </a:ln>
                  </pic:spPr>
                </pic:pic>
              </a:graphicData>
            </a:graphic>
          </wp:inline>
        </w:drawing>
      </w:r>
      <w:bookmarkEnd w:id="95"/>
    </w:p>
    <w:p w14:paraId="734BF0AF" w14:textId="77777777" w:rsidR="006143FA" w:rsidRPr="0055601F" w:rsidRDefault="006143FA" w:rsidP="0055601F">
      <w:pPr>
        <w:pStyle w:val="nrpsHeading1"/>
        <w:jc w:val="center"/>
      </w:pPr>
      <w:bookmarkStart w:id="96" w:name="_Toc469494754"/>
      <w:r w:rsidRPr="0055601F">
        <w:t>West Side of Cook Inlet and the Katmai Coast</w:t>
      </w:r>
      <w:bookmarkEnd w:id="96"/>
    </w:p>
    <w:p w14:paraId="435D51F3" w14:textId="77777777" w:rsidR="006143FA" w:rsidRPr="006143FA" w:rsidRDefault="006143FA" w:rsidP="006143FA">
      <w:pPr>
        <w:autoSpaceDE w:val="0"/>
        <w:autoSpaceDN w:val="0"/>
        <w:adjustRightInd w:val="0"/>
        <w:spacing w:before="240" w:after="60" w:line="240" w:lineRule="auto"/>
        <w:outlineLvl w:val="2"/>
        <w:rPr>
          <w:rFonts w:ascii="PFKDOA+Arial,Bold" w:eastAsia="Times New Roman" w:hAnsi="PFKDOA+Arial,Bold" w:cs="PFKDOA+Arial,Bold"/>
          <w:color w:val="000000"/>
          <w:sz w:val="26"/>
          <w:szCs w:val="26"/>
        </w:rPr>
      </w:pPr>
      <w:r w:rsidRPr="006143FA">
        <w:rPr>
          <w:rFonts w:ascii="PFKDOA+Arial,Bold" w:eastAsia="Times New Roman" w:hAnsi="PFKDOA+Arial,Bold" w:cs="PFKDOA+Arial,Bold"/>
          <w:b/>
          <w:bCs/>
          <w:color w:val="000000"/>
          <w:sz w:val="26"/>
          <w:szCs w:val="26"/>
        </w:rPr>
        <w:t xml:space="preserve">Background </w:t>
      </w:r>
    </w:p>
    <w:p w14:paraId="6E1DB22A" w14:textId="77777777" w:rsidR="006143FA" w:rsidRPr="006143FA" w:rsidRDefault="006143FA" w:rsidP="006143FA">
      <w:pPr>
        <w:autoSpaceDE w:val="0"/>
        <w:autoSpaceDN w:val="0"/>
        <w:adjustRightInd w:val="0"/>
        <w:spacing w:after="60" w:line="240" w:lineRule="auto"/>
        <w:ind w:firstLine="72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Public interest in watching brown bears has increased dramatically in Alaska during the past decade. Some of this activity is incidental to other pursuits such as sport fishing, hiking, or flight seeing, but much of it is specifically targeted at bear viewing. Whenever bears and people interact with each other there are potential benefits and dangers for both species. Natural resource managers in the Alaska Department of Fish and Game and the National Park Service, with input from bear viewing guides and the general public, have developed the following “best viewing practices” in an effort to minimize adverse impacts on bears and their habitat while maximizing the opportunity for people to learn about and enjoy bears. </w:t>
      </w:r>
    </w:p>
    <w:p w14:paraId="0448DBC4" w14:textId="77777777" w:rsidR="006143FA" w:rsidRPr="006143FA" w:rsidRDefault="006143FA" w:rsidP="006143FA">
      <w:pPr>
        <w:autoSpaceDE w:val="0"/>
        <w:autoSpaceDN w:val="0"/>
        <w:adjustRightInd w:val="0"/>
        <w:spacing w:after="60" w:line="240" w:lineRule="auto"/>
        <w:ind w:firstLine="72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The best way to watch bears is to avoid any close encounters that would influence the bears’ behavior or activities. There are currently many opportunities to watch bears in this way, but in areas where bears are seasonally concentrated near abundant food sources, nearby viewing may be possible. In most cases, the closer bears and people are to each other, the greater the chance for interaction and the greater the need for developing ways of encouraging consistent appropriate human conduct around bears and their habitat. </w:t>
      </w:r>
    </w:p>
    <w:p w14:paraId="7A238DE5" w14:textId="77777777" w:rsidR="006143FA" w:rsidRPr="006143FA" w:rsidRDefault="006143FA" w:rsidP="006143FA">
      <w:pPr>
        <w:autoSpaceDE w:val="0"/>
        <w:autoSpaceDN w:val="0"/>
        <w:adjustRightInd w:val="0"/>
        <w:spacing w:after="60" w:line="240" w:lineRule="auto"/>
        <w:ind w:firstLine="72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Even though brown bears are inherently wild and potentially dangerous, they have developed distinct social cues and practices that allow them to live and eat near other bears. This is especially true around seasonally abundant food sources like sedge meadows and salmon spawning streams. If people learn and adhere to the rules the bears observe for themselves, they will be more likely to accept our presence as an unobtrusive part of the environment, and will continue to feed and carry on their natural behavior while being watched. A better understanding of bear behavior will also reduce dangerous encounters and thereby benefit bears and people alike. </w:t>
      </w:r>
    </w:p>
    <w:p w14:paraId="41078406" w14:textId="77777777" w:rsidR="006143FA" w:rsidRPr="006C2D5F" w:rsidRDefault="006143FA" w:rsidP="006C2D5F">
      <w:pPr>
        <w:autoSpaceDE w:val="0"/>
        <w:autoSpaceDN w:val="0"/>
        <w:adjustRightInd w:val="0"/>
        <w:spacing w:after="60" w:line="240" w:lineRule="auto"/>
        <w:ind w:firstLine="72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The following “best practices” were produced principally for the west side of Cook Inlet and the Katmai Coast, Alaska, an area that stretches from the Susitna River to Cape Kubugakli, but they may be applicable to other areas as well. They provide natural resource managers, bear viewing guides, and the general public with a template for dealing with bear-people interactions. In some areas site-specific guidelines or regulations may be necessary to address unique circumstances, and close cooperation between agencies and the public wi</w:t>
      </w:r>
      <w:r w:rsidR="006C2D5F">
        <w:rPr>
          <w:rFonts w:ascii="PFKEBB+TimesNewRoman" w:eastAsia="Times New Roman" w:hAnsi="PFKEBB+TimesNewRoman" w:cs="PFKEBB+TimesNewRoman"/>
          <w:color w:val="000000"/>
          <w:szCs w:val="23"/>
        </w:rPr>
        <w:t xml:space="preserve">ll be needed to develop those. </w:t>
      </w:r>
    </w:p>
    <w:p w14:paraId="5860C181" w14:textId="77777777" w:rsidR="006143FA" w:rsidRPr="006143FA" w:rsidRDefault="006143FA" w:rsidP="006143FA">
      <w:pPr>
        <w:autoSpaceDE w:val="0"/>
        <w:autoSpaceDN w:val="0"/>
        <w:adjustRightInd w:val="0"/>
        <w:spacing w:before="240" w:after="60" w:line="240" w:lineRule="auto"/>
        <w:outlineLvl w:val="2"/>
        <w:rPr>
          <w:rFonts w:ascii="PFKDOA+Arial,Bold" w:eastAsia="Times New Roman" w:hAnsi="PFKDOA+Arial,Bold" w:cs="PFKDOA+Arial,Bold"/>
          <w:color w:val="000000"/>
          <w:sz w:val="26"/>
          <w:szCs w:val="26"/>
        </w:rPr>
      </w:pPr>
      <w:r w:rsidRPr="006143FA">
        <w:rPr>
          <w:rFonts w:ascii="PFKDOA+Arial,Bold" w:eastAsia="Times New Roman" w:hAnsi="PFKDOA+Arial,Bold" w:cs="PFKDOA+Arial,Bold"/>
          <w:b/>
          <w:bCs/>
          <w:color w:val="000000"/>
          <w:sz w:val="26"/>
          <w:szCs w:val="26"/>
        </w:rPr>
        <w:t xml:space="preserve">Goal </w:t>
      </w:r>
    </w:p>
    <w:p w14:paraId="12EC5E36" w14:textId="77777777" w:rsidR="006143FA" w:rsidRPr="006143FA" w:rsidRDefault="006143FA" w:rsidP="006143FA">
      <w:pPr>
        <w:autoSpaceDE w:val="0"/>
        <w:autoSpaceDN w:val="0"/>
        <w:adjustRightInd w:val="0"/>
        <w:spacing w:after="60" w:line="240" w:lineRule="auto"/>
        <w:ind w:firstLine="72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Minimize disturbance to bears and their habitat while providing opportunities to enjoy, observe and photograph bears in the wild while learning about their natural history, behavior and habitat requirements. </w:t>
      </w:r>
    </w:p>
    <w:p w14:paraId="10E70A1F" w14:textId="77777777" w:rsidR="006143FA" w:rsidRPr="006143FA" w:rsidRDefault="006143FA" w:rsidP="006143FA">
      <w:pPr>
        <w:autoSpaceDE w:val="0"/>
        <w:autoSpaceDN w:val="0"/>
        <w:adjustRightInd w:val="0"/>
        <w:spacing w:after="0" w:line="240" w:lineRule="auto"/>
        <w:rPr>
          <w:rFonts w:ascii="PFKDJP+Arial" w:eastAsia="Times New Roman" w:hAnsi="PFKDJP+Arial" w:cs="PFKDJP+Arial"/>
          <w:color w:val="auto"/>
          <w:sz w:val="20"/>
          <w:szCs w:val="20"/>
        </w:rPr>
      </w:pPr>
      <w:r w:rsidRPr="006143FA">
        <w:rPr>
          <w:rFonts w:ascii="PFKDJP+Arial" w:eastAsia="Times New Roman" w:hAnsi="PFKDJP+Arial" w:cs="PFKDJP+Arial"/>
          <w:color w:val="auto"/>
          <w:sz w:val="16"/>
          <w:szCs w:val="16"/>
        </w:rPr>
        <w:t xml:space="preserve">3/27/2003 </w:t>
      </w:r>
      <w:r w:rsidRPr="006143FA">
        <w:rPr>
          <w:rFonts w:ascii="PFKDJP+Arial" w:eastAsia="Times New Roman" w:hAnsi="PFKDJP+Arial" w:cs="PFKDJP+Arial"/>
          <w:color w:val="auto"/>
          <w:sz w:val="20"/>
          <w:szCs w:val="20"/>
        </w:rPr>
        <w:t xml:space="preserve">Best Practices for Viewing Bears, Alaska Department of Fish and Game and National Park Service </w:t>
      </w:r>
    </w:p>
    <w:p w14:paraId="0A7C0C33" w14:textId="77777777" w:rsidR="006143FA" w:rsidRPr="006143FA" w:rsidRDefault="006143FA" w:rsidP="006143FA">
      <w:pPr>
        <w:pageBreakBefore/>
        <w:autoSpaceDE w:val="0"/>
        <w:autoSpaceDN w:val="0"/>
        <w:adjustRightInd w:val="0"/>
        <w:spacing w:before="240" w:after="60" w:line="240" w:lineRule="auto"/>
        <w:outlineLvl w:val="2"/>
        <w:rPr>
          <w:rFonts w:ascii="PFKDOA+Arial,Bold" w:eastAsia="Times New Roman" w:hAnsi="PFKDOA+Arial,Bold" w:cs="PFKDOA+Arial,Bold"/>
          <w:color w:val="auto"/>
          <w:sz w:val="26"/>
          <w:szCs w:val="26"/>
        </w:rPr>
      </w:pPr>
      <w:r w:rsidRPr="006143FA">
        <w:rPr>
          <w:rFonts w:ascii="PFKDOA+Arial,Bold" w:eastAsia="Times New Roman" w:hAnsi="PFKDOA+Arial,Bold" w:cs="PFKDOA+Arial,Bold"/>
          <w:b/>
          <w:bCs/>
          <w:color w:val="auto"/>
          <w:sz w:val="26"/>
          <w:szCs w:val="26"/>
        </w:rPr>
        <w:lastRenderedPageBreak/>
        <w:t xml:space="preserve">Best Practices </w:t>
      </w:r>
    </w:p>
    <w:p w14:paraId="53ECB833" w14:textId="77777777" w:rsidR="006143FA" w:rsidRPr="006143FA" w:rsidRDefault="006143FA" w:rsidP="006143FA">
      <w:pPr>
        <w:autoSpaceDE w:val="0"/>
        <w:autoSpaceDN w:val="0"/>
        <w:adjustRightInd w:val="0"/>
        <w:spacing w:after="0" w:line="240" w:lineRule="auto"/>
        <w:ind w:left="720" w:hanging="360"/>
        <w:rPr>
          <w:rFonts w:ascii="PFKIKH+TimesNewRoman,Bold" w:eastAsia="Times New Roman" w:hAnsi="PFKIKH+TimesNewRoman,Bold" w:cs="PFKIKH+TimesNewRoman,Bold"/>
          <w:color w:val="auto"/>
          <w:sz w:val="28"/>
          <w:szCs w:val="28"/>
        </w:rPr>
      </w:pPr>
      <w:r w:rsidRPr="006143FA">
        <w:rPr>
          <w:rFonts w:ascii="PFKIKH+TimesNewRoman,Bold" w:eastAsia="Times New Roman" w:hAnsi="PFKIKH+TimesNewRoman,Bold" w:cs="PFKIKH+TimesNewRoman,Bold"/>
          <w:b/>
          <w:bCs/>
          <w:color w:val="auto"/>
          <w:sz w:val="28"/>
          <w:szCs w:val="28"/>
        </w:rPr>
        <w:t xml:space="preserve">1) Reduce disturbance of bears and their habitat. </w:t>
      </w:r>
    </w:p>
    <w:p w14:paraId="3B6354CB"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a) </w:t>
      </w:r>
      <w:r w:rsidRPr="006143FA">
        <w:rPr>
          <w:rFonts w:ascii="PFKIKH+TimesNewRoman,Bold" w:eastAsia="Times New Roman" w:hAnsi="PFKIKH+TimesNewRoman,Bold" w:cs="PFKIKH+TimesNewRoman,Bold"/>
          <w:b/>
          <w:bCs/>
          <w:color w:val="auto"/>
          <w:szCs w:val="23"/>
        </w:rPr>
        <w:t xml:space="preserve">Respect bears “personal space”. </w:t>
      </w:r>
      <w:r w:rsidRPr="006143FA">
        <w:rPr>
          <w:rFonts w:ascii="PFKEBB+TimesNewRoman" w:eastAsia="Times New Roman" w:hAnsi="PFKEBB+TimesNewRoman" w:cs="PFKEBB+TimesNewRoman"/>
          <w:color w:val="auto"/>
          <w:szCs w:val="23"/>
        </w:rPr>
        <w:t xml:space="preserve">People should never closely approach, crowd, pursue, disturb or displace bears. Bears have limited opportunities to gain calories necessary to maintain life and prepare for denning. Displacing bears from feeding sites has serious consequences for them. </w:t>
      </w:r>
    </w:p>
    <w:p w14:paraId="6CB8C889"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auto"/>
          <w:szCs w:val="23"/>
        </w:rPr>
      </w:pPr>
    </w:p>
    <w:p w14:paraId="07F212FA" w14:textId="77777777" w:rsidR="006143FA" w:rsidRPr="006143FA" w:rsidRDefault="006143FA" w:rsidP="006143FA">
      <w:pPr>
        <w:autoSpaceDE w:val="0"/>
        <w:autoSpaceDN w:val="0"/>
        <w:adjustRightInd w:val="0"/>
        <w:spacing w:after="0" w:line="240" w:lineRule="auto"/>
        <w:ind w:left="144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The distance at which bears can allow people varies dramatically in different situations and between individual bears. Human behavior also has a large impact on a bear’s “personal space”. Bears use body language and vocalizations to communicate with each other. The better humans understand these signals, the more conflicts can be avoided. Spatial and temporal restrictions on human activity may be necessary to ensure that the less tolerant bears have access to the feeding sites. </w:t>
      </w:r>
    </w:p>
    <w:p w14:paraId="6CCEC72D"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b) </w:t>
      </w:r>
      <w:r w:rsidRPr="006143FA">
        <w:rPr>
          <w:rFonts w:ascii="PFKIKH+TimesNewRoman,Bold" w:eastAsia="Times New Roman" w:hAnsi="PFKIKH+TimesNewRoman,Bold" w:cs="PFKIKH+TimesNewRoman,Bold"/>
          <w:b/>
          <w:bCs/>
          <w:color w:val="auto"/>
          <w:szCs w:val="23"/>
        </w:rPr>
        <w:t xml:space="preserve">Promote predictable human behavior. </w:t>
      </w:r>
      <w:r w:rsidRPr="006143FA">
        <w:rPr>
          <w:rFonts w:ascii="PFKEBB+TimesNewRoman" w:eastAsia="Times New Roman" w:hAnsi="PFKEBB+TimesNewRoman" w:cs="PFKEBB+TimesNewRoman"/>
          <w:color w:val="auto"/>
          <w:szCs w:val="23"/>
        </w:rPr>
        <w:t xml:space="preserve">Each encounter is a learning experience for both bears and people. Appropriate and consistent human responses to bears minimize the chances of dangerous surprise encounters. Consistent appropriate human behavior can provide safer and better bear viewing experiences. </w:t>
      </w:r>
    </w:p>
    <w:p w14:paraId="53BBF8B1"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auto"/>
          <w:szCs w:val="23"/>
        </w:rPr>
      </w:pPr>
    </w:p>
    <w:p w14:paraId="6D407524" w14:textId="77777777" w:rsidR="006143FA" w:rsidRPr="006143FA" w:rsidRDefault="006143FA" w:rsidP="006143FA">
      <w:pPr>
        <w:numPr>
          <w:ilvl w:val="0"/>
          <w:numId w:val="68"/>
        </w:numPr>
        <w:autoSpaceDE w:val="0"/>
        <w:autoSpaceDN w:val="0"/>
        <w:adjustRightInd w:val="0"/>
        <w:spacing w:after="0" w:line="240" w:lineRule="auto"/>
        <w:ind w:left="144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While watching bears from a long distance it may be advantageous to remain inconspicuous, but in most cases it is best to stay in the open where bears can see people and choose to avoid them if they wish. Hiding from bears increases the likelihood that people will have a surprise encounter that could result in a dangerous situation for the bear and/or the person. Minimizing noise and movement while viewing bears will help limit disturbance to bears using the area. </w:t>
      </w:r>
    </w:p>
    <w:p w14:paraId="5CDAD3EC"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c) </w:t>
      </w:r>
      <w:r w:rsidRPr="006143FA">
        <w:rPr>
          <w:rFonts w:ascii="PFKIKH+TimesNewRoman,Bold" w:eastAsia="Times New Roman" w:hAnsi="PFKIKH+TimesNewRoman,Bold" w:cs="PFKIKH+TimesNewRoman,Bold"/>
          <w:b/>
          <w:bCs/>
          <w:color w:val="auto"/>
          <w:szCs w:val="23"/>
        </w:rPr>
        <w:t xml:space="preserve">Encourage people to stay together in bear country. </w:t>
      </w:r>
      <w:r w:rsidRPr="006143FA">
        <w:rPr>
          <w:rFonts w:ascii="PFKEBB+TimesNewRoman" w:eastAsia="Times New Roman" w:hAnsi="PFKEBB+TimesNewRoman" w:cs="PFKEBB+TimesNewRoman"/>
          <w:color w:val="auto"/>
          <w:szCs w:val="23"/>
        </w:rPr>
        <w:t xml:space="preserve">Groups of people (three or more) are generally safer than individuals, but too large a group also has a greater probability of disturbing or displacing bears. The surrounding geography and vegetation, typical bear behavior and the actions of the people will determine the optimal group size. In many cases, the behavior of the group may be more disruptive to bears than the group size. Members of a single viewing group should stay within a few arms’ lengths of one another. Bears are apt to perceive a greater threat from two or more nearby groups than a single cohesive group. </w:t>
      </w:r>
    </w:p>
    <w:p w14:paraId="5200E9A9"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d) </w:t>
      </w:r>
      <w:r w:rsidRPr="006143FA">
        <w:rPr>
          <w:rFonts w:ascii="PFKIKH+TimesNewRoman,Bold" w:eastAsia="Times New Roman" w:hAnsi="PFKIKH+TimesNewRoman,Bold" w:cs="PFKIKH+TimesNewRoman,Bold"/>
          <w:b/>
          <w:bCs/>
          <w:color w:val="auto"/>
          <w:szCs w:val="23"/>
        </w:rPr>
        <w:t xml:space="preserve">Consistently use the same viewing sites. </w:t>
      </w:r>
      <w:r w:rsidRPr="006143FA">
        <w:rPr>
          <w:rFonts w:ascii="PFKEBB+TimesNewRoman" w:eastAsia="Times New Roman" w:hAnsi="PFKEBB+TimesNewRoman" w:cs="PFKEBB+TimesNewRoman"/>
          <w:color w:val="auto"/>
          <w:szCs w:val="23"/>
        </w:rPr>
        <w:t xml:space="preserve">In places where people regularly visit (e.g., every day or so), consistent use of the same site makes human use more predictable for bears, and thus may help minimize disturbance. People should avoid using areas that monopolize a site where the bears prefer to fish or feed. </w:t>
      </w:r>
    </w:p>
    <w:p w14:paraId="0810EBF0"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e) </w:t>
      </w:r>
      <w:r w:rsidRPr="006143FA">
        <w:rPr>
          <w:rFonts w:ascii="PFKIKH+TimesNewRoman,Bold" w:eastAsia="Times New Roman" w:hAnsi="PFKIKH+TimesNewRoman,Bold" w:cs="PFKIKH+TimesNewRoman,Bold"/>
          <w:b/>
          <w:bCs/>
          <w:color w:val="auto"/>
          <w:szCs w:val="23"/>
        </w:rPr>
        <w:t xml:space="preserve">Access viewing sites in a consistent manner that minimizes disturbances. </w:t>
      </w:r>
      <w:r w:rsidRPr="006143FA">
        <w:rPr>
          <w:rFonts w:ascii="PFKEBB+TimesNewRoman" w:eastAsia="Times New Roman" w:hAnsi="PFKEBB+TimesNewRoman" w:cs="PFKEBB+TimesNewRoman"/>
          <w:color w:val="auto"/>
          <w:szCs w:val="23"/>
        </w:rPr>
        <w:t xml:space="preserve">When going to and from viewing sites, people should strive to minimize disturbance to bears, bear habitat and other people. Access to viewing areas by aircraft, vehicle or boat should be done in ways that are respectful to both bears </w:t>
      </w:r>
    </w:p>
    <w:p w14:paraId="0C380D1D"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auto"/>
          <w:szCs w:val="23"/>
        </w:rPr>
      </w:pPr>
    </w:p>
    <w:p w14:paraId="5D5BCA7B" w14:textId="77777777" w:rsidR="006143FA" w:rsidRPr="006143FA" w:rsidRDefault="006143FA" w:rsidP="006143FA">
      <w:pPr>
        <w:autoSpaceDE w:val="0"/>
        <w:autoSpaceDN w:val="0"/>
        <w:adjustRightInd w:val="0"/>
        <w:spacing w:after="0" w:line="240" w:lineRule="auto"/>
        <w:rPr>
          <w:rFonts w:ascii="PFKDJP+Arial" w:eastAsia="Times New Roman" w:hAnsi="PFKDJP+Arial" w:cs="PFKDJP+Arial"/>
          <w:color w:val="auto"/>
          <w:sz w:val="20"/>
          <w:szCs w:val="20"/>
        </w:rPr>
      </w:pPr>
      <w:r w:rsidRPr="006143FA">
        <w:rPr>
          <w:rFonts w:ascii="PFKDJP+Arial" w:eastAsia="Times New Roman" w:hAnsi="PFKDJP+Arial" w:cs="PFKDJP+Arial"/>
          <w:color w:val="auto"/>
          <w:sz w:val="16"/>
          <w:szCs w:val="16"/>
        </w:rPr>
        <w:t xml:space="preserve">3/27/2003 2 </w:t>
      </w:r>
      <w:r w:rsidRPr="006143FA">
        <w:rPr>
          <w:rFonts w:ascii="PFKDJP+Arial" w:eastAsia="Times New Roman" w:hAnsi="PFKDJP+Arial" w:cs="PFKDJP+Arial"/>
          <w:color w:val="auto"/>
          <w:sz w:val="20"/>
          <w:szCs w:val="20"/>
        </w:rPr>
        <w:t xml:space="preserve">Best Practices for Viewing Bears, Alaska Department of Fish and Game and National Park Service </w:t>
      </w:r>
    </w:p>
    <w:p w14:paraId="2573AC53" w14:textId="77777777" w:rsidR="006143FA" w:rsidRPr="006143FA" w:rsidRDefault="006143FA" w:rsidP="006143FA">
      <w:pPr>
        <w:pageBreakBefore/>
        <w:autoSpaceDE w:val="0"/>
        <w:autoSpaceDN w:val="0"/>
        <w:adjustRightInd w:val="0"/>
        <w:spacing w:after="0" w:line="240" w:lineRule="auto"/>
        <w:rPr>
          <w:rFonts w:ascii="PFKDJP+Arial" w:eastAsia="Times New Roman" w:hAnsi="PFKDJP+Arial" w:cs="PFKDJP+Arial"/>
          <w:color w:val="auto"/>
          <w:sz w:val="20"/>
          <w:szCs w:val="20"/>
        </w:rPr>
      </w:pPr>
    </w:p>
    <w:p w14:paraId="61A6A53F"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and people. When going to a viewing area on foot, it is usually best to be visible and casual while approaching rather than sneaking to the area and possibly surprising bears. Brushy surroundings that are used as resting and secure areas by bears should be avoided. Use of an established trail may make human movements more predictable to bears that frequent an area. </w:t>
      </w:r>
    </w:p>
    <w:p w14:paraId="511E4B76"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f) </w:t>
      </w:r>
      <w:r w:rsidRPr="006143FA">
        <w:rPr>
          <w:rFonts w:ascii="PFKIKH+TimesNewRoman,Bold" w:eastAsia="Times New Roman" w:hAnsi="PFKIKH+TimesNewRoman,Bold" w:cs="PFKIKH+TimesNewRoman,Bold"/>
          <w:b/>
          <w:bCs/>
          <w:color w:val="auto"/>
          <w:szCs w:val="23"/>
        </w:rPr>
        <w:t xml:space="preserve">Flight-seeing and other vehicle-based bear viewing should be conducted in a manner that is minimizes disturbance. </w:t>
      </w:r>
      <w:r w:rsidRPr="006143FA">
        <w:rPr>
          <w:rFonts w:ascii="PFKEBB+TimesNewRoman" w:eastAsia="Times New Roman" w:hAnsi="PFKEBB+TimesNewRoman" w:cs="PFKEBB+TimesNewRoman"/>
          <w:color w:val="auto"/>
          <w:szCs w:val="23"/>
        </w:rPr>
        <w:t xml:space="preserve">Guidelines for reducing bear disturbance while engaged in viewing bears from planes, motorized watercraft, kayaks or land-based vehicles are equivalent to other bear viewing practices. Consistency and minimal displacement and disturbance of bears are the key factors to be considered. Site-specific recommendations and regulations may be necessary in areas where problems arise. </w:t>
      </w:r>
    </w:p>
    <w:p w14:paraId="1241C516"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g) </w:t>
      </w:r>
      <w:r w:rsidRPr="006143FA">
        <w:rPr>
          <w:rFonts w:ascii="PFKIKH+TimesNewRoman,Bold" w:eastAsia="Times New Roman" w:hAnsi="PFKIKH+TimesNewRoman,Bold" w:cs="PFKIKH+TimesNewRoman,Bold"/>
          <w:b/>
          <w:bCs/>
          <w:color w:val="auto"/>
          <w:szCs w:val="23"/>
        </w:rPr>
        <w:t xml:space="preserve">Some recreational activities next to critical feeding areas and/or travel routes may contribute to food-conditioning and displacement of bears. </w:t>
      </w:r>
      <w:r w:rsidRPr="006143FA">
        <w:rPr>
          <w:rFonts w:ascii="PFKEBB+TimesNewRoman" w:eastAsia="Times New Roman" w:hAnsi="PFKEBB+TimesNewRoman" w:cs="PFKEBB+TimesNewRoman"/>
          <w:color w:val="auto"/>
          <w:szCs w:val="23"/>
        </w:rPr>
        <w:t xml:space="preserve">Human activities such as overnight camping and fishing may attract and/or displace some bears near important feeding areas, and should carefully monitored and managed. Bears, especially young ones, are curious and exploitive of new situations. Campsites provide opportunities for young bears to get into trouble and should be located well away from bear travel corridors and feeding sites. Sport anglers must be careful to avoid attracting bears by playing fish they have caught and/or storing fish in an unsecured manner. </w:t>
      </w:r>
    </w:p>
    <w:p w14:paraId="0032A0F5"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h) </w:t>
      </w:r>
      <w:r w:rsidRPr="006143FA">
        <w:rPr>
          <w:rFonts w:ascii="PFKIKH+TimesNewRoman,Bold" w:eastAsia="Times New Roman" w:hAnsi="PFKIKH+TimesNewRoman,Bold" w:cs="PFKIKH+TimesNewRoman,Bold"/>
          <w:b/>
          <w:bCs/>
          <w:color w:val="auto"/>
          <w:szCs w:val="23"/>
        </w:rPr>
        <w:t xml:space="preserve">Optimal numbers of people should be evaluated at well-known bear viewing sites. </w:t>
      </w:r>
      <w:r w:rsidRPr="006143FA">
        <w:rPr>
          <w:rFonts w:ascii="PFKEBB+TimesNewRoman" w:eastAsia="Times New Roman" w:hAnsi="PFKEBB+TimesNewRoman" w:cs="PFKEBB+TimesNewRoman"/>
          <w:color w:val="auto"/>
          <w:szCs w:val="23"/>
        </w:rPr>
        <w:t xml:space="preserve">This may be necessary to maintain high quality bear viewing experiences and to minimize disturbance. Optimal numbers of people should be determined by observing bear behavior and access to the area. If optimal numbers of people need to be established at viewing sites, they will be based on impacts to bears, visitor experience, and general habitat protection, and will be developed with public participation. </w:t>
      </w:r>
    </w:p>
    <w:p w14:paraId="315580D1"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auto"/>
          <w:szCs w:val="23"/>
        </w:rPr>
      </w:pPr>
    </w:p>
    <w:p w14:paraId="383B930A" w14:textId="77777777" w:rsidR="006143FA" w:rsidRPr="006143FA" w:rsidRDefault="006143FA" w:rsidP="006143FA">
      <w:pPr>
        <w:autoSpaceDE w:val="0"/>
        <w:autoSpaceDN w:val="0"/>
        <w:adjustRightInd w:val="0"/>
        <w:spacing w:after="0" w:line="240" w:lineRule="auto"/>
        <w:ind w:left="720" w:hanging="360"/>
        <w:rPr>
          <w:rFonts w:ascii="PFKIKH+TimesNewRoman,Bold" w:eastAsia="Times New Roman" w:hAnsi="PFKIKH+TimesNewRoman,Bold" w:cs="PFKIKH+TimesNewRoman,Bold"/>
          <w:color w:val="auto"/>
          <w:sz w:val="28"/>
          <w:szCs w:val="28"/>
        </w:rPr>
      </w:pPr>
      <w:r w:rsidRPr="006143FA">
        <w:rPr>
          <w:rFonts w:ascii="PFKIKH+TimesNewRoman,Bold" w:eastAsia="Times New Roman" w:hAnsi="PFKIKH+TimesNewRoman,Bold" w:cs="PFKIKH+TimesNewRoman,Bold"/>
          <w:b/>
          <w:bCs/>
          <w:color w:val="auto"/>
          <w:sz w:val="28"/>
          <w:szCs w:val="28"/>
        </w:rPr>
        <w:t xml:space="preserve">2) Make viewers unobtrusive components of the bears’ environment. </w:t>
      </w:r>
    </w:p>
    <w:p w14:paraId="6084C8F0"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a) </w:t>
      </w:r>
      <w:r w:rsidRPr="006143FA">
        <w:rPr>
          <w:rFonts w:ascii="PFKIKH+TimesNewRoman,Bold" w:eastAsia="Times New Roman" w:hAnsi="PFKIKH+TimesNewRoman,Bold" w:cs="PFKIKH+TimesNewRoman,Bold"/>
          <w:b/>
          <w:bCs/>
          <w:color w:val="auto"/>
          <w:szCs w:val="23"/>
        </w:rPr>
        <w:t xml:space="preserve">Ensure that bears do not obtain any food from people. </w:t>
      </w:r>
      <w:r w:rsidRPr="006143FA">
        <w:rPr>
          <w:rFonts w:ascii="PFKEBB+TimesNewRoman" w:eastAsia="Times New Roman" w:hAnsi="PFKEBB+TimesNewRoman" w:cs="PFKEBB+TimesNewRoman"/>
          <w:color w:val="auto"/>
          <w:szCs w:val="23"/>
        </w:rPr>
        <w:t xml:space="preserve">Bear-resistant food and garbage storage, as well as efforts to ensure bears do not obtain fish or game from humans are critical. No food or other object should be abandoned in order to distract an approaching bear. Do not cook near bear travel corridors or feeding sites and ensure that all people leave no trace of food or garbage during or after their visit. </w:t>
      </w:r>
    </w:p>
    <w:p w14:paraId="611D8503"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b) </w:t>
      </w:r>
      <w:r w:rsidRPr="006143FA">
        <w:rPr>
          <w:rFonts w:ascii="PFKIKH+TimesNewRoman,Bold" w:eastAsia="Times New Roman" w:hAnsi="PFKIKH+TimesNewRoman,Bold" w:cs="PFKIKH+TimesNewRoman,Bold"/>
          <w:b/>
          <w:bCs/>
          <w:color w:val="auto"/>
          <w:szCs w:val="23"/>
        </w:rPr>
        <w:t xml:space="preserve">Curious or aggressive bears should be actively discouraged from approaching people. </w:t>
      </w:r>
      <w:r w:rsidRPr="006143FA">
        <w:rPr>
          <w:rFonts w:ascii="PFKEBB+TimesNewRoman" w:eastAsia="Times New Roman" w:hAnsi="PFKEBB+TimesNewRoman" w:cs="PFKEBB+TimesNewRoman"/>
          <w:color w:val="auto"/>
          <w:szCs w:val="23"/>
        </w:rPr>
        <w:t xml:space="preserve">If a bear is approaching people, they need to make sure they are not inadvertently blocking its travel path or monopolizing a feeding site. If, after people attempt to get out of its way, a bear continues to approach too closely, then they should assert themselves to define and defend a consistent personal space. Assertive actions should begin with the most innocuous such as holding one’s ground (not moving away from the bear), raising one’s arms and </w:t>
      </w:r>
    </w:p>
    <w:p w14:paraId="4484BE86"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auto"/>
          <w:szCs w:val="23"/>
        </w:rPr>
      </w:pPr>
    </w:p>
    <w:p w14:paraId="338DECE1" w14:textId="77777777" w:rsidR="006143FA" w:rsidRPr="006143FA" w:rsidRDefault="006143FA" w:rsidP="006143FA">
      <w:pPr>
        <w:autoSpaceDE w:val="0"/>
        <w:autoSpaceDN w:val="0"/>
        <w:adjustRightInd w:val="0"/>
        <w:spacing w:after="0" w:line="240" w:lineRule="auto"/>
        <w:rPr>
          <w:rFonts w:ascii="PFKDJP+Arial" w:eastAsia="Times New Roman" w:hAnsi="PFKDJP+Arial" w:cs="PFKDJP+Arial"/>
          <w:color w:val="auto"/>
          <w:sz w:val="16"/>
          <w:szCs w:val="16"/>
        </w:rPr>
      </w:pPr>
      <w:r w:rsidRPr="006143FA">
        <w:rPr>
          <w:rFonts w:ascii="PFKDJP+Arial" w:eastAsia="Times New Roman" w:hAnsi="PFKDJP+Arial" w:cs="PFKDJP+Arial"/>
          <w:color w:val="auto"/>
          <w:sz w:val="16"/>
          <w:szCs w:val="16"/>
        </w:rPr>
        <w:t xml:space="preserve">3/27/2003 3 </w:t>
      </w:r>
      <w:r w:rsidRPr="006143FA">
        <w:rPr>
          <w:rFonts w:ascii="PFKDJP+Arial" w:eastAsia="Times New Roman" w:hAnsi="PFKDJP+Arial" w:cs="PFKDJP+Arial"/>
          <w:color w:val="auto"/>
          <w:sz w:val="20"/>
          <w:szCs w:val="20"/>
        </w:rPr>
        <w:t xml:space="preserve">Best Practices for Viewing Bears, Alaska Department of Fish and Game and National Park Service </w:t>
      </w:r>
      <w:r w:rsidRPr="006143FA">
        <w:rPr>
          <w:rFonts w:ascii="PFKDJP+Arial" w:eastAsia="Times New Roman" w:hAnsi="PFKDJP+Arial" w:cs="PFKDJP+Arial"/>
          <w:color w:val="auto"/>
          <w:sz w:val="16"/>
          <w:szCs w:val="16"/>
        </w:rPr>
        <w:t xml:space="preserve">3/27/2003 4 </w:t>
      </w:r>
    </w:p>
    <w:p w14:paraId="66C5312D" w14:textId="77777777" w:rsidR="006143FA" w:rsidRPr="006143FA" w:rsidRDefault="006143FA" w:rsidP="006143FA">
      <w:pPr>
        <w:pageBreakBefore/>
        <w:autoSpaceDE w:val="0"/>
        <w:autoSpaceDN w:val="0"/>
        <w:adjustRightInd w:val="0"/>
        <w:spacing w:after="0" w:line="240" w:lineRule="auto"/>
        <w:rPr>
          <w:rFonts w:ascii="PFKDJP+Arial" w:eastAsia="Times New Roman" w:hAnsi="PFKDJP+Arial" w:cs="PFKDJP+Arial"/>
          <w:color w:val="auto"/>
          <w:sz w:val="16"/>
          <w:szCs w:val="16"/>
        </w:rPr>
      </w:pPr>
    </w:p>
    <w:p w14:paraId="35FC8974"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waving, speaking to the bear, and standing on a higher object. If approach continues, assertive actions should escalate appropriately. If a young bear learns it can push people around, this behavior is reinforced and the bear can become a problem. </w:t>
      </w:r>
    </w:p>
    <w:p w14:paraId="3431F584"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c) </w:t>
      </w:r>
      <w:r w:rsidRPr="006143FA">
        <w:rPr>
          <w:rFonts w:ascii="PFKIKH+TimesNewRoman,Bold" w:eastAsia="Times New Roman" w:hAnsi="PFKIKH+TimesNewRoman,Bold" w:cs="PFKIKH+TimesNewRoman,Bold"/>
          <w:b/>
          <w:bCs/>
          <w:color w:val="auto"/>
          <w:szCs w:val="23"/>
        </w:rPr>
        <w:t xml:space="preserve">Trained bear viewing guides can reduce impacts of viewing and improve viewers’ experiences. </w:t>
      </w:r>
      <w:r w:rsidRPr="006143FA">
        <w:rPr>
          <w:rFonts w:ascii="PFKEBB+TimesNewRoman" w:eastAsia="Times New Roman" w:hAnsi="PFKEBB+TimesNewRoman" w:cs="PFKEBB+TimesNewRoman"/>
          <w:color w:val="auto"/>
          <w:szCs w:val="23"/>
        </w:rPr>
        <w:t xml:space="preserve">Well-trained and experienced guides or government staff can ensure people follow guidelines and behave in an appropriate and consistent manner. Guides also provide agencies with information on human activities in the field and can be an excellent conduit for agencies to get information to and from the public. </w:t>
      </w:r>
    </w:p>
    <w:p w14:paraId="7BA4A2A4"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a) </w:t>
      </w:r>
      <w:r w:rsidRPr="006143FA">
        <w:rPr>
          <w:rFonts w:ascii="PFKIKH+TimesNewRoman,Bold" w:eastAsia="Times New Roman" w:hAnsi="PFKIKH+TimesNewRoman,Bold" w:cs="PFKIKH+TimesNewRoman,Bold"/>
          <w:b/>
          <w:bCs/>
          <w:color w:val="auto"/>
          <w:szCs w:val="23"/>
        </w:rPr>
        <w:t xml:space="preserve">Concise, accurate bear education information should be provided at key locations. </w:t>
      </w:r>
      <w:r w:rsidRPr="006143FA">
        <w:rPr>
          <w:rFonts w:ascii="PFKEBB+TimesNewRoman" w:eastAsia="Times New Roman" w:hAnsi="PFKEBB+TimesNewRoman" w:cs="PFKEBB+TimesNewRoman"/>
          <w:color w:val="auto"/>
          <w:szCs w:val="23"/>
        </w:rPr>
        <w:t xml:space="preserve">Lodges, air-taxi offices, agency offices, visitor centers, web sites, and charter boats are excellent outlets for providing people with education materials. </w:t>
      </w:r>
    </w:p>
    <w:p w14:paraId="760057AC"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b) </w:t>
      </w:r>
      <w:r w:rsidRPr="006143FA">
        <w:rPr>
          <w:rFonts w:ascii="PFKIKH+TimesNewRoman,Bold" w:eastAsia="Times New Roman" w:hAnsi="PFKIKH+TimesNewRoman,Bold" w:cs="PFKIKH+TimesNewRoman,Bold"/>
          <w:b/>
          <w:bCs/>
          <w:color w:val="auto"/>
          <w:szCs w:val="23"/>
        </w:rPr>
        <w:t xml:space="preserve">Guide training should be available for anyone taking people into the field for bear viewing. </w:t>
      </w:r>
      <w:r w:rsidRPr="006143FA">
        <w:rPr>
          <w:rFonts w:ascii="PFKEBB+TimesNewRoman" w:eastAsia="Times New Roman" w:hAnsi="PFKEBB+TimesNewRoman" w:cs="PFKEBB+TimesNewRoman"/>
          <w:color w:val="auto"/>
          <w:szCs w:val="23"/>
        </w:rPr>
        <w:t xml:space="preserve">Training programs that offer information about basic bear behavior, habitat considerations, and human impacts on bears will greatly enhance visitor experiences and encourage better stewardship of resources. In some areas, mandatory training may be considered for commercial operators and agency personnel dealing with bear viewers. </w:t>
      </w:r>
    </w:p>
    <w:p w14:paraId="0630697C"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auto"/>
          <w:szCs w:val="23"/>
        </w:rPr>
      </w:pPr>
      <w:r w:rsidRPr="006143FA">
        <w:rPr>
          <w:rFonts w:ascii="PFKEBB+TimesNewRoman" w:eastAsia="Times New Roman" w:hAnsi="PFKEBB+TimesNewRoman" w:cs="PFKEBB+TimesNewRoman"/>
          <w:color w:val="auto"/>
          <w:szCs w:val="23"/>
        </w:rPr>
        <w:t xml:space="preserve">c) </w:t>
      </w:r>
      <w:r w:rsidRPr="006143FA">
        <w:rPr>
          <w:rFonts w:ascii="PFKIKH+TimesNewRoman,Bold" w:eastAsia="Times New Roman" w:hAnsi="PFKIKH+TimesNewRoman,Bold" w:cs="PFKIKH+TimesNewRoman,Bold"/>
          <w:b/>
          <w:bCs/>
          <w:color w:val="auto"/>
          <w:szCs w:val="23"/>
        </w:rPr>
        <w:t xml:space="preserve">Human impacts on bears and their habitat should be monitored. </w:t>
      </w:r>
      <w:r w:rsidRPr="006143FA">
        <w:rPr>
          <w:rFonts w:ascii="PFKEBB+TimesNewRoman" w:eastAsia="Times New Roman" w:hAnsi="PFKEBB+TimesNewRoman" w:cs="PFKEBB+TimesNewRoman"/>
          <w:color w:val="auto"/>
          <w:szCs w:val="23"/>
        </w:rPr>
        <w:t xml:space="preserve">Natural resource managers have an obligation to learn as much as possible about how people are affecting bears and to take action when warranted. Monitoring may entail simply keeping in touch with guides and other people or it may be appropriate to develop and implement a detailed scientific protocol. Information collection should be ongoing and open to public interaction. </w:t>
      </w:r>
    </w:p>
    <w:p w14:paraId="0A4B613D" w14:textId="77777777" w:rsidR="006143FA" w:rsidRDefault="006143FA" w:rsidP="006143FA">
      <w:pPr>
        <w:autoSpaceDE w:val="0"/>
        <w:autoSpaceDN w:val="0"/>
        <w:adjustRightInd w:val="0"/>
        <w:spacing w:after="0" w:line="240" w:lineRule="auto"/>
        <w:ind w:left="720" w:hanging="360"/>
        <w:rPr>
          <w:rFonts w:ascii="PFKIKH+TimesNewRoman,Bold" w:eastAsia="Times New Roman" w:hAnsi="PFKIKH+TimesNewRoman,Bold" w:cs="PFKIKH+TimesNewRoman,Bold"/>
          <w:b/>
          <w:bCs/>
          <w:color w:val="auto"/>
          <w:sz w:val="28"/>
          <w:szCs w:val="28"/>
        </w:rPr>
      </w:pPr>
      <w:r w:rsidRPr="006143FA">
        <w:rPr>
          <w:rFonts w:ascii="PFKIKH+TimesNewRoman,Bold" w:eastAsia="Times New Roman" w:hAnsi="PFKIKH+TimesNewRoman,Bold" w:cs="PFKIKH+TimesNewRoman,Bold"/>
          <w:b/>
          <w:bCs/>
          <w:color w:val="auto"/>
          <w:szCs w:val="23"/>
        </w:rPr>
        <w:t xml:space="preserve">3) </w:t>
      </w:r>
      <w:r w:rsidRPr="006143FA">
        <w:rPr>
          <w:rFonts w:ascii="PFKIKH+TimesNewRoman,Bold" w:eastAsia="Times New Roman" w:hAnsi="PFKIKH+TimesNewRoman,Bold" w:cs="PFKIKH+TimesNewRoman,Bold"/>
          <w:b/>
          <w:bCs/>
          <w:color w:val="auto"/>
          <w:sz w:val="28"/>
          <w:szCs w:val="28"/>
        </w:rPr>
        <w:t xml:space="preserve">Incorporate education in to every bear viewing opportunity. </w:t>
      </w:r>
    </w:p>
    <w:p w14:paraId="08DE1491" w14:textId="77777777" w:rsidR="006143FA" w:rsidRPr="006143FA" w:rsidRDefault="006143FA" w:rsidP="006143FA">
      <w:pPr>
        <w:autoSpaceDE w:val="0"/>
        <w:autoSpaceDN w:val="0"/>
        <w:adjustRightInd w:val="0"/>
        <w:spacing w:after="0" w:line="240" w:lineRule="auto"/>
        <w:rPr>
          <w:rFonts w:ascii="PFKEBB+TimesNewRoman" w:eastAsia="Times New Roman" w:hAnsi="PFKEBB+TimesNewRoman" w:cs="PFKEBB+TimesNewRoman"/>
          <w:color w:val="000000"/>
          <w:sz w:val="24"/>
          <w:szCs w:val="24"/>
        </w:rPr>
      </w:pPr>
    </w:p>
    <w:p w14:paraId="4AC7A304"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a) </w:t>
      </w:r>
      <w:r w:rsidRPr="006143FA">
        <w:rPr>
          <w:rFonts w:ascii="PFKIKH+TimesNewRoman,Bold" w:eastAsia="Times New Roman" w:hAnsi="PFKIKH+TimesNewRoman,Bold" w:cs="PFKIKH+TimesNewRoman,Bold"/>
          <w:b/>
          <w:bCs/>
          <w:color w:val="000000"/>
          <w:szCs w:val="23"/>
        </w:rPr>
        <w:t xml:space="preserve">Concise, accurate bear education information should be provided at key locations. </w:t>
      </w:r>
      <w:r w:rsidRPr="006143FA">
        <w:rPr>
          <w:rFonts w:ascii="PFKEBB+TimesNewRoman" w:eastAsia="Times New Roman" w:hAnsi="PFKEBB+TimesNewRoman" w:cs="PFKEBB+TimesNewRoman"/>
          <w:color w:val="000000"/>
          <w:szCs w:val="23"/>
        </w:rPr>
        <w:t xml:space="preserve">Lodges, air-taxi offices, agency offices, visitor centers, web sites, and charter boats are excellent outlets for providing people with education materials. </w:t>
      </w:r>
    </w:p>
    <w:p w14:paraId="67C5ADF6"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b) </w:t>
      </w:r>
      <w:r w:rsidRPr="006143FA">
        <w:rPr>
          <w:rFonts w:ascii="PFKIKH+TimesNewRoman,Bold" w:eastAsia="Times New Roman" w:hAnsi="PFKIKH+TimesNewRoman,Bold" w:cs="PFKIKH+TimesNewRoman,Bold"/>
          <w:b/>
          <w:bCs/>
          <w:color w:val="000000"/>
          <w:szCs w:val="23"/>
        </w:rPr>
        <w:t xml:space="preserve">Guide training should be available for anyone taking people into the field for bear viewing. </w:t>
      </w:r>
      <w:r w:rsidRPr="006143FA">
        <w:rPr>
          <w:rFonts w:ascii="PFKEBB+TimesNewRoman" w:eastAsia="Times New Roman" w:hAnsi="PFKEBB+TimesNewRoman" w:cs="PFKEBB+TimesNewRoman"/>
          <w:color w:val="000000"/>
          <w:szCs w:val="23"/>
        </w:rPr>
        <w:t xml:space="preserve">Training programs that offer information about basic bear behavior, habitat considerations, and human impacts on bears will greatly enhance visitor experiences and encourage better stewardship of resources. In some areas, mandatory training may be considered for commercial operators and agency personnel dealing with bear viewers. </w:t>
      </w:r>
    </w:p>
    <w:p w14:paraId="25AFAA95" w14:textId="77777777" w:rsidR="006143FA" w:rsidRPr="006143FA" w:rsidRDefault="006143FA" w:rsidP="006143FA">
      <w:pPr>
        <w:autoSpaceDE w:val="0"/>
        <w:autoSpaceDN w:val="0"/>
        <w:adjustRightInd w:val="0"/>
        <w:spacing w:after="0" w:line="240" w:lineRule="auto"/>
        <w:ind w:left="1440" w:hanging="360"/>
        <w:rPr>
          <w:rFonts w:ascii="PFKEBB+TimesNewRoman" w:eastAsia="Times New Roman" w:hAnsi="PFKEBB+TimesNewRoman" w:cs="PFKEBB+TimesNewRoman"/>
          <w:color w:val="000000"/>
          <w:szCs w:val="23"/>
        </w:rPr>
      </w:pPr>
      <w:r w:rsidRPr="006143FA">
        <w:rPr>
          <w:rFonts w:ascii="PFKEBB+TimesNewRoman" w:eastAsia="Times New Roman" w:hAnsi="PFKEBB+TimesNewRoman" w:cs="PFKEBB+TimesNewRoman"/>
          <w:color w:val="000000"/>
          <w:szCs w:val="23"/>
        </w:rPr>
        <w:t xml:space="preserve">c) </w:t>
      </w:r>
      <w:r w:rsidRPr="006143FA">
        <w:rPr>
          <w:rFonts w:ascii="PFKIKH+TimesNewRoman,Bold" w:eastAsia="Times New Roman" w:hAnsi="PFKIKH+TimesNewRoman,Bold" w:cs="PFKIKH+TimesNewRoman,Bold"/>
          <w:b/>
          <w:bCs/>
          <w:color w:val="000000"/>
          <w:szCs w:val="23"/>
        </w:rPr>
        <w:t xml:space="preserve">Human impacts on bears and their habitat should be monitored. </w:t>
      </w:r>
      <w:r w:rsidRPr="006143FA">
        <w:rPr>
          <w:rFonts w:ascii="PFKEBB+TimesNewRoman" w:eastAsia="Times New Roman" w:hAnsi="PFKEBB+TimesNewRoman" w:cs="PFKEBB+TimesNewRoman"/>
          <w:color w:val="000000"/>
          <w:szCs w:val="23"/>
        </w:rPr>
        <w:t xml:space="preserve">Natural resource managers have an obligation to learn as much as possible about how people are affecting bears and to take action when warranted. Monitoring may entail simply keeping in touch with guides and other people or it may be appropriate to develop and implement a detailed scientific protocol. Information collection should be ongoing and open to public interaction. </w:t>
      </w:r>
    </w:p>
    <w:p w14:paraId="5F2FE567" w14:textId="77777777" w:rsidR="006143FA" w:rsidRPr="006143FA" w:rsidRDefault="006143FA" w:rsidP="006143FA">
      <w:pPr>
        <w:autoSpaceDE w:val="0"/>
        <w:autoSpaceDN w:val="0"/>
        <w:adjustRightInd w:val="0"/>
        <w:spacing w:after="0" w:line="240" w:lineRule="auto"/>
        <w:ind w:left="720" w:hanging="360"/>
        <w:rPr>
          <w:rFonts w:ascii="PFKIKH+TimesNewRoman,Bold" w:eastAsia="Times New Roman" w:hAnsi="PFKIKH+TimesNewRoman,Bold" w:cs="PFKIKH+TimesNewRoman,Bold"/>
          <w:color w:val="auto"/>
          <w:sz w:val="28"/>
          <w:szCs w:val="28"/>
        </w:rPr>
      </w:pPr>
    </w:p>
    <w:p w14:paraId="4B808100" w14:textId="77777777" w:rsidR="008B6C4E" w:rsidRDefault="008B6C4E" w:rsidP="005B2406">
      <w:pPr>
        <w:pStyle w:val="nrpsInsidecovers"/>
        <w:sectPr w:rsidR="008B6C4E" w:rsidSect="007C5E74">
          <w:headerReference w:type="first" r:id="rId46"/>
          <w:footerReference w:type="first" r:id="rId47"/>
          <w:type w:val="oddPage"/>
          <w:pgSz w:w="12240" w:h="15840" w:code="1"/>
          <w:pgMar w:top="1440" w:right="1440" w:bottom="1440" w:left="1440" w:header="720" w:footer="720" w:gutter="0"/>
          <w:pgNumType w:start="1"/>
          <w:cols w:space="720"/>
          <w:titlePg/>
          <w:docGrid w:linePitch="360"/>
        </w:sectPr>
      </w:pPr>
    </w:p>
    <w:bookmarkStart w:id="97" w:name="BackCover"/>
    <w:bookmarkEnd w:id="97"/>
    <w:p w14:paraId="1BE1BC03" w14:textId="77777777" w:rsidR="00710E5A" w:rsidRPr="007A30A2" w:rsidRDefault="00710E5A" w:rsidP="007A30A2">
      <w:pPr>
        <w:jc w:val="center"/>
        <w:rPr>
          <w:rFonts w:ascii="Arial" w:hAnsi="Arial" w:cs="Arial"/>
          <w:b/>
          <w:color w:val="E36C0A" w:themeColor="accent6" w:themeShade="BF"/>
          <w:sz w:val="22"/>
        </w:rPr>
        <w:sectPr w:rsidR="00710E5A" w:rsidRPr="007A30A2" w:rsidSect="00C53E0F">
          <w:headerReference w:type="first" r:id="rId48"/>
          <w:footerReference w:type="first" r:id="rId49"/>
          <w:type w:val="oddPage"/>
          <w:pgSz w:w="12240" w:h="15840" w:code="1"/>
          <w:pgMar w:top="1440" w:right="1440" w:bottom="1440" w:left="1440" w:header="720" w:footer="720" w:gutter="0"/>
          <w:cols w:space="720"/>
          <w:titlePg/>
          <w:docGrid w:linePitch="360"/>
        </w:sectPr>
      </w:pPr>
      <w:r w:rsidRPr="00710E5A">
        <w:rPr>
          <w:b/>
          <w:noProof/>
        </w:rPr>
        <w:lastRenderedPageBreak/>
        <mc:AlternateContent>
          <mc:Choice Requires="wps">
            <w:drawing>
              <wp:anchor distT="0" distB="0" distL="114300" distR="114300" simplePos="0" relativeHeight="252081664" behindDoc="0" locked="0" layoutInCell="0" allowOverlap="1" wp14:anchorId="5AD92FA7" wp14:editId="590608B6">
                <wp:simplePos x="0" y="0"/>
                <wp:positionH relativeFrom="margin">
                  <wp:align>left</wp:align>
                </wp:positionH>
                <wp:positionV relativeFrom="margin">
                  <wp:align>bottom</wp:align>
                </wp:positionV>
                <wp:extent cx="5852160" cy="1298448"/>
                <wp:effectExtent l="0" t="0" r="0" b="0"/>
                <wp:wrapNone/>
                <wp:docPr id="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2160" cy="1298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3711CFE" w14:textId="77777777" w:rsidR="007D3816" w:rsidRDefault="007D3816" w:rsidP="00710E5A">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p>
                          <w:p w14:paraId="057229D3" w14:textId="77777777" w:rsidR="007D3816" w:rsidRDefault="007D3816" w:rsidP="00710E5A">
                            <w:pPr>
                              <w:pStyle w:val="nrpsInsidecovers"/>
                            </w:pPr>
                          </w:p>
                          <w:p w14:paraId="07BB2633" w14:textId="77777777" w:rsidR="007D3816" w:rsidRDefault="007D3816" w:rsidP="00710E5A">
                            <w:pPr>
                              <w:pStyle w:val="nrpsInsidecovers"/>
                            </w:pPr>
                            <w:r w:rsidRPr="00BF1BE2">
                              <w:t>NPS XX</w:t>
                            </w:r>
                            <w:r>
                              <w:t xml:space="preserve">XXXX, Month Year </w:t>
                            </w:r>
                            <w:r w:rsidRPr="00BB615B">
                              <w:rPr>
                                <w:color w:val="E36C0A" w:themeColor="accent6" w:themeShade="BF"/>
                              </w:rPr>
                              <w:t xml:space="preserve">(The </w:t>
                            </w:r>
                            <w:r>
                              <w:rPr>
                                <w:color w:val="E36C0A" w:themeColor="accent6" w:themeShade="BF"/>
                              </w:rPr>
                              <w:t>Fort Collins Support</w:t>
                            </w:r>
                            <w:r w:rsidRPr="00BB615B">
                              <w:rPr>
                                <w:color w:val="E36C0A" w:themeColor="accent6" w:themeShade="BF"/>
                              </w:rPr>
                              <w:t xml:space="preserve"> </w:t>
                            </w:r>
                            <w:r>
                              <w:rPr>
                                <w:color w:val="E36C0A" w:themeColor="accent6" w:themeShade="BF"/>
                              </w:rPr>
                              <w:t>O</w:t>
                            </w:r>
                            <w:r w:rsidRPr="00BB615B">
                              <w:rPr>
                                <w:color w:val="E36C0A" w:themeColor="accent6" w:themeShade="BF"/>
                              </w:rPr>
                              <w:t xml:space="preserve">ffice will </w:t>
                            </w:r>
                            <w:r>
                              <w:rPr>
                                <w:color w:val="E36C0A" w:themeColor="accent6" w:themeShade="BF"/>
                              </w:rPr>
                              <w:t>fill out this line for you</w:t>
                            </w:r>
                            <w:r w:rsidRPr="00BB615B">
                              <w:rPr>
                                <w:color w:val="E36C0A" w:themeColor="accent6" w:themeShade="BF"/>
                              </w:rPr>
                              <w:t>)</w:t>
                            </w:r>
                          </w:p>
                        </w:txbxContent>
                      </wps:txbx>
                      <wps:bodyPr rot="0" vert="horz" wrap="square" lIns="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5AD92FA7" id="Text Box 57" o:spid="_x0000_s1032" type="#_x0000_t202" style="position:absolute;left:0;text-align:left;margin-left:0;margin-top:0;width:460.8pt;height:102.25pt;z-index:252081664;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" o:allowincell="f" stroked="f">
                <v:textbox inset="0,0,,0">
                  <w:txbxContent>
                    <w:p w14:paraId="63711CFE" w14:textId="77777777" w:rsidR="007D3816" w:rsidRDefault="007D3816" w:rsidP="00710E5A">
                      <w:pPr>
                        <w:pStyle w:val="nrpsInsidecovers"/>
                      </w:pPr>
                      <w:r w:rsidRPr="006D57D2">
                        <w:t>The Department of the Interior protects and manages the nation’s natural</w:t>
                      </w:r>
                      <w:r>
                        <w:t xml:space="preserve"> </w:t>
                      </w:r>
                      <w:r w:rsidRPr="006D57D2">
                        <w:t>resources and cultur</w:t>
                      </w:r>
                      <w:r>
                        <w:t>al heritage; provides scientifi</w:t>
                      </w:r>
                      <w:r w:rsidRPr="006D57D2">
                        <w:t>c and other information about</w:t>
                      </w:r>
                      <w:r>
                        <w:t xml:space="preserve"> </w:t>
                      </w:r>
                      <w:r w:rsidRPr="006D57D2">
                        <w:t>those resources; and honors its special responsibilities to American Indians, Alaska</w:t>
                      </w:r>
                      <w:r>
                        <w:t xml:space="preserve"> Natives, and affi</w:t>
                      </w:r>
                      <w:r w:rsidRPr="006D57D2">
                        <w:t>liated Island Communities.</w:t>
                      </w:r>
                    </w:p>
                    <w:p w14:paraId="057229D3" w14:textId="77777777" w:rsidR="007D3816" w:rsidRDefault="007D3816" w:rsidP="00710E5A">
                      <w:pPr>
                        <w:pStyle w:val="nrpsInsidecovers"/>
                      </w:pPr>
                    </w:p>
                    <w:p w14:paraId="07BB2633" w14:textId="77777777" w:rsidR="007D3816" w:rsidRDefault="007D3816" w:rsidP="00710E5A">
                      <w:pPr>
                        <w:pStyle w:val="nrpsInsidecovers"/>
                      </w:pPr>
                      <w:r w:rsidRPr="00BF1BE2">
                        <w:t>NPS XX</w:t>
                      </w:r>
                      <w:r>
                        <w:t xml:space="preserve">XXXX, Month Year </w:t>
                      </w:r>
                      <w:r w:rsidRPr="00BB615B">
                        <w:rPr>
                          <w:color w:val="E36C0A" w:themeColor="accent6" w:themeShade="BF"/>
                        </w:rPr>
                        <w:t xml:space="preserve">(The </w:t>
                      </w:r>
                      <w:r>
                        <w:rPr>
                          <w:color w:val="E36C0A" w:themeColor="accent6" w:themeShade="BF"/>
                        </w:rPr>
                        <w:t>Fort Collins Support</w:t>
                      </w:r>
                      <w:r w:rsidRPr="00BB615B">
                        <w:rPr>
                          <w:color w:val="E36C0A" w:themeColor="accent6" w:themeShade="BF"/>
                        </w:rPr>
                        <w:t xml:space="preserve"> </w:t>
                      </w:r>
                      <w:r>
                        <w:rPr>
                          <w:color w:val="E36C0A" w:themeColor="accent6" w:themeShade="BF"/>
                        </w:rPr>
                        <w:t>O</w:t>
                      </w:r>
                      <w:r w:rsidRPr="00BB615B">
                        <w:rPr>
                          <w:color w:val="E36C0A" w:themeColor="accent6" w:themeShade="BF"/>
                        </w:rPr>
                        <w:t xml:space="preserve">ffice will </w:t>
                      </w:r>
                      <w:r>
                        <w:rPr>
                          <w:color w:val="E36C0A" w:themeColor="accent6" w:themeShade="BF"/>
                        </w:rPr>
                        <w:t>fill out this line for you</w:t>
                      </w:r>
                      <w:r w:rsidRPr="00BB615B">
                        <w:rPr>
                          <w:color w:val="E36C0A" w:themeColor="accent6" w:themeShade="BF"/>
                        </w:rPr>
                        <w:t>)</w:t>
                      </w:r>
                    </w:p>
                  </w:txbxContent>
                </v:textbox>
                <w10:wrap anchorx="margin" anchory="margin"/>
              </v:shape>
            </w:pict>
          </mc:Fallback>
        </mc:AlternateContent>
      </w:r>
    </w:p>
    <w:tbl>
      <w:tblPr>
        <w:tblW w:w="0" w:type="auto"/>
        <w:tblBorders>
          <w:bottom w:val="single" w:sz="8" w:space="0" w:color="auto"/>
        </w:tblBorders>
        <w:tblCellMar>
          <w:left w:w="0" w:type="dxa"/>
          <w:right w:w="0" w:type="dxa"/>
        </w:tblCellMar>
        <w:tblLook w:val="0000" w:firstRow="0" w:lastRow="0" w:firstColumn="0" w:lastColumn="0" w:noHBand="0" w:noVBand="0"/>
        <w:tblCaption w:val="Page-top banner for report front cover page"/>
        <w:tblDescription w:val="Page-top banner for report front cover page"/>
      </w:tblPr>
      <w:tblGrid>
        <w:gridCol w:w="5137"/>
        <w:gridCol w:w="4943"/>
      </w:tblGrid>
      <w:tr w:rsidR="007A30A2" w:rsidRPr="00BF1BE2" w14:paraId="346D6124" w14:textId="77777777" w:rsidTr="007A30A2">
        <w:tc>
          <w:tcPr>
            <w:tcW w:w="10080" w:type="dxa"/>
            <w:gridSpan w:val="2"/>
            <w:shd w:val="clear" w:color="auto" w:fill="000000"/>
            <w:noWrap/>
            <w:tcMar>
              <w:left w:w="0" w:type="dxa"/>
              <w:right w:w="0" w:type="dxa"/>
            </w:tcMar>
          </w:tcPr>
          <w:p w14:paraId="3DF67EDB" w14:textId="77777777" w:rsidR="007A30A2" w:rsidRPr="00E00D6A" w:rsidRDefault="007A30A2" w:rsidP="00852383">
            <w:pPr>
              <w:pStyle w:val="nrpsBannertop"/>
            </w:pPr>
          </w:p>
        </w:tc>
      </w:tr>
      <w:tr w:rsidR="007A30A2" w:rsidRPr="007B141A" w14:paraId="609D019B" w14:textId="77777777" w:rsidTr="007A30A2">
        <w:tc>
          <w:tcPr>
            <w:tcW w:w="5115" w:type="dxa"/>
            <w:tcMar>
              <w:left w:w="0" w:type="dxa"/>
              <w:right w:w="0" w:type="dxa"/>
            </w:tcMar>
          </w:tcPr>
          <w:p w14:paraId="633463CA" w14:textId="77777777" w:rsidR="007A30A2" w:rsidRPr="005E1BEA" w:rsidRDefault="007A30A2" w:rsidP="00852383">
            <w:pPr>
              <w:pStyle w:val="nrpsBannerline1"/>
            </w:pPr>
            <w:r w:rsidRPr="005E1BEA">
              <w:t>National Park Service</w:t>
            </w:r>
          </w:p>
          <w:p w14:paraId="6BE521AF" w14:textId="77777777" w:rsidR="007A30A2" w:rsidRPr="005E1BEA" w:rsidRDefault="007A30A2" w:rsidP="00852383">
            <w:pPr>
              <w:pStyle w:val="nrpsBannerline2"/>
            </w:pPr>
            <w:r w:rsidRPr="005E1BEA">
              <w:t>U.S. Department of th</w:t>
            </w:r>
            <w:r>
              <w:t>e</w:t>
            </w:r>
            <w:r w:rsidRPr="005E1BEA">
              <w:t xml:space="preserve"> Interior</w:t>
            </w:r>
          </w:p>
          <w:p w14:paraId="504A2697" w14:textId="77777777" w:rsidR="007A30A2" w:rsidRPr="007A365A" w:rsidRDefault="007A30A2" w:rsidP="00852383">
            <w:pPr>
              <w:pStyle w:val="nrpsBannerline3"/>
              <w:spacing w:before="480"/>
            </w:pPr>
          </w:p>
        </w:tc>
        <w:tc>
          <w:tcPr>
            <w:tcW w:w="4965" w:type="dxa"/>
            <w:tcMar>
              <w:left w:w="0" w:type="dxa"/>
              <w:right w:w="0" w:type="dxa"/>
            </w:tcMar>
          </w:tcPr>
          <w:p w14:paraId="47B75DF9" w14:textId="77777777" w:rsidR="007A30A2" w:rsidRPr="00BF1BE2" w:rsidRDefault="007A30A2" w:rsidP="00852383">
            <w:pPr>
              <w:pStyle w:val="nrpsLogo"/>
            </w:pPr>
            <w:r>
              <w:rPr>
                <w:noProof/>
              </w:rPr>
              <w:drawing>
                <wp:inline distT="0" distB="0" distL="0" distR="0" wp14:anchorId="57890F4C" wp14:editId="401CC701">
                  <wp:extent cx="514311" cy="671629"/>
                  <wp:effectExtent l="0" t="0" r="635" b="0"/>
                  <wp:docPr id="289" name="Picture 289" descr="National Park Service Logo" title="National Park Servic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H_small_flat_4C-[Converted].png"/>
                          <pic:cNvPicPr/>
                        </pic:nvPicPr>
                        <pic:blipFill>
                          <a:blip r:embed="rId8">
                            <a:extLst>
                              <a:ext uri="{28A0092B-C50C-407E-A947-70E740481C1C}">
                                <a14:useLocalDpi xmlns:a14="http://schemas.microsoft.com/office/drawing/2010/main" val="0"/>
                              </a:ext>
                            </a:extLst>
                          </a:blip>
                          <a:stretch>
                            <a:fillRect/>
                          </a:stretch>
                        </pic:blipFill>
                        <pic:spPr>
                          <a:xfrm>
                            <a:off x="0" y="0"/>
                            <a:ext cx="514311" cy="671629"/>
                          </a:xfrm>
                          <a:prstGeom prst="rect">
                            <a:avLst/>
                          </a:prstGeom>
                        </pic:spPr>
                      </pic:pic>
                    </a:graphicData>
                  </a:graphic>
                </wp:inline>
              </w:drawing>
            </w:r>
          </w:p>
        </w:tc>
      </w:tr>
    </w:tbl>
    <w:p w14:paraId="02538396" w14:textId="77777777" w:rsidR="0076267F" w:rsidRPr="00B1139E" w:rsidRDefault="0076267F" w:rsidP="007A30A2">
      <w:pPr>
        <w:spacing w:before="180" w:after="0" w:line="240" w:lineRule="auto"/>
        <w:rPr>
          <w:rStyle w:val="nrpsBackcoveraddress"/>
          <w:b/>
        </w:rPr>
      </w:pPr>
      <w:r w:rsidRPr="00B1139E">
        <w:rPr>
          <w:rStyle w:val="nrpsBackcoveraddress"/>
          <w:b/>
        </w:rPr>
        <w:t>Natural Resource Stewardship and Science</w:t>
      </w:r>
    </w:p>
    <w:p w14:paraId="58EBB0A9" w14:textId="77777777" w:rsidR="0076267F" w:rsidRPr="00B1139E" w:rsidRDefault="0076267F" w:rsidP="00FB53B2">
      <w:pPr>
        <w:spacing w:after="0" w:line="240" w:lineRule="auto"/>
        <w:rPr>
          <w:rStyle w:val="nrpsBackcoveraddress"/>
        </w:rPr>
      </w:pPr>
      <w:r w:rsidRPr="00B1139E">
        <w:rPr>
          <w:rStyle w:val="nrpsBackcoveraddress"/>
        </w:rPr>
        <w:t>1201 Oakridge Drive, Suite 150</w:t>
      </w:r>
      <w:r w:rsidRPr="00B1139E">
        <w:rPr>
          <w:rStyle w:val="nrpsBackcoveraddress"/>
        </w:rPr>
        <w:br/>
        <w:t>Fort Collins, CO 80525</w:t>
      </w:r>
      <w:r w:rsidRPr="00B1139E">
        <w:rPr>
          <w:rStyle w:val="nrpsBackcoveraddress"/>
        </w:rPr>
        <w:br/>
      </w:r>
    </w:p>
    <w:p w14:paraId="64E532D0" w14:textId="77777777" w:rsidR="00563CB5" w:rsidRDefault="00165179" w:rsidP="00093AC8">
      <w:pPr>
        <w:spacing w:after="0" w:line="240" w:lineRule="auto"/>
        <w:rPr>
          <w:rStyle w:val="Hyperlink"/>
          <w:rFonts w:ascii="Arial" w:hAnsi="Arial"/>
          <w:noProof/>
          <w:sz w:val="18"/>
        </w:rPr>
      </w:pPr>
      <w:hyperlink r:id="rId50" w:tooltip="website" w:history="1">
        <w:r w:rsidR="005B426E" w:rsidRPr="00B1139E">
          <w:rPr>
            <w:rStyle w:val="Hyperlink"/>
            <w:rFonts w:ascii="Arial" w:hAnsi="Arial"/>
            <w:sz w:val="18"/>
          </w:rPr>
          <w:t>www.nature.nps.gov</w:t>
        </w:r>
      </w:hyperlink>
    </w:p>
    <w:p w14:paraId="47DB4A3A" w14:textId="77777777" w:rsidR="001F174A" w:rsidRDefault="001F174A" w:rsidP="00093AC8">
      <w:pPr>
        <w:spacing w:after="0" w:line="240" w:lineRule="auto"/>
        <w:rPr>
          <w:rStyle w:val="Hyperlink"/>
          <w:rFonts w:ascii="Arial" w:hAnsi="Arial"/>
          <w:noProof/>
          <w:sz w:val="18"/>
        </w:rPr>
      </w:pPr>
    </w:p>
    <w:p w14:paraId="42BB65CB" w14:textId="77777777" w:rsidR="001F174A" w:rsidRDefault="001F174A" w:rsidP="00093AC8">
      <w:pPr>
        <w:spacing w:after="0" w:line="240" w:lineRule="auto"/>
        <w:rPr>
          <w:rStyle w:val="Hyperlink"/>
          <w:rFonts w:ascii="Arial" w:hAnsi="Arial"/>
          <w:noProof/>
          <w:sz w:val="18"/>
        </w:rPr>
      </w:pPr>
    </w:p>
    <w:p w14:paraId="2A3CE49B" w14:textId="77777777" w:rsidR="001F174A" w:rsidRPr="001F174A" w:rsidRDefault="001F174A" w:rsidP="00FF2A74">
      <w:pPr>
        <w:spacing w:after="0" w:line="240" w:lineRule="auto"/>
        <w:jc w:val="center"/>
        <w:rPr>
          <w:rStyle w:val="nrpsBackcoveraddress"/>
          <w:rFonts w:ascii="Times New Roman" w:hAnsi="Times New Roman"/>
          <w:bCs w:val="0"/>
          <w:sz w:val="23"/>
        </w:rPr>
      </w:pPr>
      <w:r w:rsidRPr="00B1139E">
        <w:rPr>
          <w:rStyle w:val="Hyperlink"/>
          <w:rFonts w:ascii="Arial" w:hAnsi="Arial"/>
          <w:noProof/>
          <w:sz w:val="18"/>
        </w:rPr>
        <mc:AlternateContent>
          <mc:Choice Requires="wps">
            <w:drawing>
              <wp:anchor distT="0" distB="0" distL="114300" distR="114300" simplePos="0" relativeHeight="252083712" behindDoc="0" locked="0" layoutInCell="1" allowOverlap="1" wp14:anchorId="2B0B3686" wp14:editId="68377F41">
                <wp:simplePos x="0" y="0"/>
                <wp:positionH relativeFrom="margin">
                  <wp:align>left</wp:align>
                </wp:positionH>
                <wp:positionV relativeFrom="margin">
                  <wp:align>bottom</wp:align>
                </wp:positionV>
                <wp:extent cx="2011680" cy="347472"/>
                <wp:effectExtent l="0" t="0" r="7620" b="0"/>
                <wp:wrapNone/>
                <wp:docPr id="4"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3474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FBB77F" w14:textId="77777777" w:rsidR="007D3816" w:rsidRPr="000850F2" w:rsidRDefault="007D3816" w:rsidP="001F174A">
                            <w:pPr>
                              <w:pStyle w:val="nrpsBannerline1"/>
                              <w:ind w:left="0"/>
                              <w:rPr>
                                <w:vertAlign w:val="superscript"/>
                              </w:rPr>
                            </w:pPr>
                            <w:r w:rsidRPr="00563CB5">
                              <w:t xml:space="preserve">EXPERIENCE YOUR AMERICA </w:t>
                            </w:r>
                            <w:r w:rsidRPr="00563CB5">
                              <w:rPr>
                                <w:vertAlign w:val="superscript"/>
                              </w:rPr>
                              <w:t>TM</w:t>
                            </w: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2B0B3686" id="Text Box 56" o:spid="_x0000_s1033" type="#_x0000_t202" style="position:absolute;left:0;text-align:left;margin-left:0;margin-top:0;width:158.4pt;height:27.35pt;z-index:252083712;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" stroked="f">
                <v:textbox inset="0,0,0,0">
                  <w:txbxContent>
                    <w:p w14:paraId="0BFBB77F" w14:textId="77777777" w:rsidR="007D3816" w:rsidRPr="000850F2" w:rsidRDefault="007D3816" w:rsidP="001F174A">
                      <w:pPr>
                        <w:pStyle w:val="nrpsBannerline1"/>
                        <w:ind w:left="0"/>
                        <w:rPr>
                          <w:vertAlign w:val="superscript"/>
                        </w:rPr>
                      </w:pPr>
                      <w:r w:rsidRPr="00563CB5">
                        <w:t xml:space="preserve">EXPERIENCE YOUR AMERICA </w:t>
                      </w:r>
                      <w:r w:rsidRPr="00563CB5">
                        <w:rPr>
                          <w:vertAlign w:val="superscript"/>
                        </w:rPr>
                        <w:t>TM</w:t>
                      </w:r>
                    </w:p>
                  </w:txbxContent>
                </v:textbox>
                <w10:wrap anchorx="margin" anchory="margin"/>
              </v:shape>
            </w:pict>
          </mc:Fallback>
        </mc:AlternateContent>
      </w:r>
    </w:p>
    <w:sectPr w:rsidR="001F174A" w:rsidRPr="001F174A" w:rsidSect="00F16610">
      <w:headerReference w:type="even" r:id="rId51"/>
      <w:headerReference w:type="default" r:id="rId52"/>
      <w:footerReference w:type="default" r:id="rId53"/>
      <w:pgSz w:w="12240" w:h="15840" w:code="1"/>
      <w:pgMar w:top="108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Reynolds, Joel H." w:date="2018-08-08T13:22:00Z" w:initials="RJH">
    <w:p w14:paraId="5DBBDBA7" w14:textId="77777777" w:rsidR="007D3816" w:rsidRDefault="007D3816">
      <w:pPr>
        <w:pStyle w:val="CommentText"/>
      </w:pPr>
      <w:r>
        <w:rPr>
          <w:rStyle w:val="CommentReference"/>
        </w:rPr>
        <w:annotationRef/>
      </w:r>
      <w:r>
        <w:t>…for potential initiation of increased guidelines or other management controls?</w:t>
      </w:r>
    </w:p>
  </w:comment>
  <w:comment w:id="40" w:author="Reynolds, Joel H." w:date="2018-08-08T13:29:00Z" w:initials="RJH">
    <w:p w14:paraId="693DD92D" w14:textId="4A36567A" w:rsidR="007D3816" w:rsidRDefault="007D3816">
      <w:pPr>
        <w:pStyle w:val="CommentText"/>
      </w:pPr>
      <w:r>
        <w:rPr>
          <w:rStyle w:val="CommentReference"/>
        </w:rPr>
        <w:annotationRef/>
      </w:r>
      <w:r>
        <w:t>NOTE TO SELF: Track how measured below.</w:t>
      </w:r>
    </w:p>
  </w:comment>
  <w:comment w:id="41" w:author="Reynolds, Joel H." w:date="2018-08-08T13:33:00Z" w:initials="RJH">
    <w:p w14:paraId="101D9889" w14:textId="6E2249B1" w:rsidR="007D3816" w:rsidRDefault="007D3816">
      <w:pPr>
        <w:pStyle w:val="CommentText"/>
      </w:pPr>
      <w:r>
        <w:rPr>
          <w:rStyle w:val="CommentReference"/>
        </w:rPr>
        <w:annotationRef/>
      </w:r>
      <w:r>
        <w:t>‘this report summarizing those studies’ (e.g., were just referring to earlier field data collection ‘studies’)</w:t>
      </w:r>
    </w:p>
  </w:comment>
  <w:comment w:id="42" w:author="Reynolds, Joel H." w:date="2018-08-08T13:32:00Z" w:initials="RJH">
    <w:p w14:paraId="2E935E0B" w14:textId="585CD1D7" w:rsidR="007D3816" w:rsidRDefault="007D3816">
      <w:pPr>
        <w:pStyle w:val="CommentText"/>
      </w:pPr>
      <w:r>
        <w:rPr>
          <w:rStyle w:val="CommentReference"/>
        </w:rPr>
        <w:annotationRef/>
      </w:r>
      <w:r>
        <w:t>Characterize(?)</w:t>
      </w:r>
    </w:p>
  </w:comment>
  <w:comment w:id="45" w:author="Reynolds, Joel H." w:date="2018-08-08T13:36:00Z" w:initials="RJH">
    <w:p w14:paraId="28BC2B7C" w14:textId="2E4995F5" w:rsidR="007D3816" w:rsidRDefault="007D3816">
      <w:pPr>
        <w:pStyle w:val="CommentText"/>
      </w:pPr>
      <w:r>
        <w:rPr>
          <w:rStyle w:val="CommentReference"/>
        </w:rPr>
        <w:annotationRef/>
      </w:r>
      <w:r>
        <w:t>The other camera?</w:t>
      </w:r>
    </w:p>
  </w:comment>
  <w:comment w:id="47" w:author="Reynolds, Joel H." w:date="2018-08-08T13:38:00Z" w:initials="RJH">
    <w:p w14:paraId="4BAC9856" w14:textId="71B19F94" w:rsidR="007D3816" w:rsidRDefault="007D3816">
      <w:pPr>
        <w:pStyle w:val="CommentText"/>
      </w:pPr>
      <w:r>
        <w:rPr>
          <w:rStyle w:val="CommentReference"/>
        </w:rPr>
        <w:annotationRef/>
      </w:r>
      <w:r>
        <w:t>Would be useful to include a summary of the frequency (and possibly temporal patterns) of the ‘unscored’ or otherwise unusable photos. E.g, did that happen frequently enough to be problematic? Was there a pattern to the frequency (time of day or day of season or weather conditions)?</w:t>
      </w:r>
    </w:p>
  </w:comment>
  <w:comment w:id="48" w:author="Reynolds, Joel H." w:date="2018-08-08T13:40:00Z" w:initials="RJH">
    <w:p w14:paraId="5AB9F4E8" w14:textId="01241CD9" w:rsidR="007D3816" w:rsidRDefault="007D3816">
      <w:pPr>
        <w:pStyle w:val="CommentText"/>
      </w:pPr>
      <w:r>
        <w:rPr>
          <w:rStyle w:val="CommentReference"/>
        </w:rPr>
        <w:annotationRef/>
      </w:r>
      <w:r>
        <w:t>Be sure to define what the ‘minimum duration’ was to earn classification as a ‘gap’. E.g., no photos at all or less than 50% usable photos or….?</w:t>
      </w:r>
    </w:p>
  </w:comment>
  <w:comment w:id="49" w:author="Reynolds, Joel H." w:date="2018-08-08T13:43:00Z" w:initials="RJH">
    <w:p w14:paraId="57E2EFEF" w14:textId="79A55FD8" w:rsidR="007D3816" w:rsidRDefault="007D3816">
      <w:pPr>
        <w:pStyle w:val="CommentText"/>
      </w:pPr>
      <w:r>
        <w:rPr>
          <w:rStyle w:val="CommentReference"/>
        </w:rPr>
        <w:annotationRef/>
      </w:r>
      <w:r>
        <w:t>Were these consistent across seasons and years, allowing comparisons in spatial relations across time? If so, consider clarifying that point.</w:t>
      </w:r>
    </w:p>
  </w:comment>
  <w:comment w:id="52" w:author="Reynolds, Joel H." w:date="2018-08-08T13:48:00Z" w:initials="RJH">
    <w:p w14:paraId="57258C05" w14:textId="3655B843" w:rsidR="007D3816" w:rsidRDefault="007D3816">
      <w:pPr>
        <w:pStyle w:val="CommentText"/>
      </w:pPr>
      <w:r>
        <w:rPr>
          <w:rStyle w:val="CommentReference"/>
        </w:rPr>
        <w:annotationRef/>
      </w:r>
      <w:r>
        <w:t>Can adults vrs ‘other’ be distinguished? E.g., can you distinguish adults, COY, and ‘others’ = yearlings &amp; subadults? I want to understand the maximal available information….</w:t>
      </w:r>
    </w:p>
  </w:comment>
  <w:comment w:id="53" w:author="Reynolds, Joel H." w:date="2018-08-08T13:42:00Z" w:initials="RJH">
    <w:p w14:paraId="19960A31" w14:textId="1B950389" w:rsidR="007D3816" w:rsidRDefault="007D3816">
      <w:pPr>
        <w:pStyle w:val="CommentText"/>
      </w:pPr>
      <w:r>
        <w:rPr>
          <w:rStyle w:val="CommentReference"/>
        </w:rPr>
        <w:annotationRef/>
      </w:r>
      <w:r>
        <w:t>Depending on the analysis approach, might want to consider defining some (broad) categories for this. Maybe discuss if relevant.</w:t>
      </w:r>
    </w:p>
  </w:comment>
  <w:comment w:id="54" w:author="Reynolds, Joel H." w:date="2018-08-08T13:45:00Z" w:initials="RJH">
    <w:p w14:paraId="142B3D8A" w14:textId="045490A2" w:rsidR="007D3816" w:rsidRDefault="007D3816">
      <w:pPr>
        <w:pStyle w:val="CommentText"/>
      </w:pPr>
      <w:r>
        <w:rPr>
          <w:rStyle w:val="CommentReference"/>
        </w:rPr>
        <w:annotationRef/>
      </w:r>
      <w:r>
        <w:t>Clarify, bit confusing. Are you saying the photo frame extent captures just a subset of the area at Swikshak Lagoon and bears or people outside the boundaries of the frame were not counted? Something about the</w:t>
      </w:r>
      <w:r w:rsidR="0032177C">
        <w:t xml:space="preserve"> current phrasing raised an</w:t>
      </w:r>
      <w:r>
        <w:t xml:space="preserve"> image of photos capturing either side but not the middle of a region…hence my suggestion.</w:t>
      </w:r>
    </w:p>
    <w:p w14:paraId="5D68702B" w14:textId="7C66D0E5" w:rsidR="007D3816" w:rsidRDefault="007D3816">
      <w:pPr>
        <w:pStyle w:val="CommentText"/>
      </w:pPr>
      <w:r>
        <w:t>Also clarify how treat</w:t>
      </w:r>
      <w:r w:rsidR="0032177C">
        <w:t>ed</w:t>
      </w:r>
      <w:r>
        <w:t xml:space="preserve"> </w:t>
      </w:r>
      <w:r w:rsidR="0032177C">
        <w:t>any</w:t>
      </w:r>
      <w:r>
        <w:t xml:space="preserve"> changes across season or years in visible area (e.g., encro</w:t>
      </w:r>
      <w:r w:rsidR="0032177C">
        <w:t>achment of vegetation, etc.)</w:t>
      </w:r>
    </w:p>
  </w:comment>
  <w:comment w:id="55" w:author="Reynolds, Joel H." w:date="2018-08-08T13:50:00Z" w:initials="RJH">
    <w:p w14:paraId="2CF5FA76" w14:textId="633F94B8" w:rsidR="007D3816" w:rsidRDefault="007D3816">
      <w:pPr>
        <w:pStyle w:val="CommentText"/>
      </w:pPr>
      <w:r>
        <w:rPr>
          <w:rStyle w:val="CommentReference"/>
        </w:rPr>
        <w:annotationRef/>
      </w:r>
      <w:r>
        <w:t>Extra word?</w:t>
      </w:r>
    </w:p>
  </w:comment>
  <w:comment w:id="56" w:author="Reynolds, Joel H." w:date="2018-08-08T13:51:00Z" w:initials="RJH">
    <w:p w14:paraId="3DAE497B" w14:textId="77777777" w:rsidR="007D3816" w:rsidRDefault="007D3816">
      <w:pPr>
        <w:pStyle w:val="CommentText"/>
      </w:pPr>
      <w:r>
        <w:rPr>
          <w:rStyle w:val="CommentReference"/>
        </w:rPr>
        <w:annotationRef/>
      </w:r>
      <w:r>
        <w:t>Were there ever usable photos where this couldn’t be determined? E.g., anything to report on issues w/ measuring this covariate?</w:t>
      </w:r>
    </w:p>
    <w:p w14:paraId="51FDA222" w14:textId="77777777" w:rsidR="007D3816" w:rsidRDefault="007D3816">
      <w:pPr>
        <w:pStyle w:val="CommentText"/>
      </w:pPr>
    </w:p>
    <w:p w14:paraId="564EBB49" w14:textId="3ABDB137" w:rsidR="007D3816" w:rsidRDefault="007D3816">
      <w:pPr>
        <w:pStyle w:val="CommentText"/>
      </w:pPr>
      <w:r>
        <w:t>Do you know, approximately, how much time is usually spent in each of the three tide categories at each site? (could roughly estimate from photo frequency in each category, presumably). Assuming noticeably less time in medium than in minimum or high. (may be relevant in analysis, though given the expected sample sizes likely not).</w:t>
      </w:r>
    </w:p>
  </w:comment>
  <w:comment w:id="60" w:author="Reynolds, Joel H." w:date="2018-08-08T15:02:00Z" w:initials="RJH">
    <w:p w14:paraId="73224D49" w14:textId="7E02F361" w:rsidR="00473D1C" w:rsidRDefault="00473D1C">
      <w:pPr>
        <w:pStyle w:val="CommentText"/>
      </w:pPr>
      <w:r>
        <w:rPr>
          <w:rStyle w:val="CommentReference"/>
        </w:rPr>
        <w:annotationRef/>
      </w:r>
      <w:r>
        <w:t>See separate doc of comments re: expected impacts and representation in models</w:t>
      </w:r>
    </w:p>
  </w:comment>
  <w:comment w:id="61" w:author="Reynolds, Joel H." w:date="2018-08-08T15:03:00Z" w:initials="RJH">
    <w:p w14:paraId="6219DB17" w14:textId="6198D45A" w:rsidR="00473D1C" w:rsidRDefault="00473D1C">
      <w:pPr>
        <w:pStyle w:val="CommentText"/>
      </w:pPr>
      <w:r>
        <w:rPr>
          <w:rStyle w:val="CommentReference"/>
        </w:rPr>
        <w:annotationRef/>
      </w:r>
      <w:r>
        <w:t>A more flexible, no still not very ‘data hungry’, approach would be to use splines. See notes in separate word doc w/ feedback.</w:t>
      </w:r>
    </w:p>
  </w:comment>
  <w:comment w:id="62" w:author="Reynolds, Joel H." w:date="2018-08-08T15:05:00Z" w:initials="RJH">
    <w:p w14:paraId="2FD855E7" w14:textId="77777777" w:rsidR="00473D1C" w:rsidRDefault="00473D1C">
      <w:pPr>
        <w:pStyle w:val="CommentText"/>
      </w:pPr>
      <w:r>
        <w:rPr>
          <w:rStyle w:val="CommentReference"/>
        </w:rPr>
        <w:annotationRef/>
      </w:r>
      <w:r>
        <w:t>This sentence is confusing because the the mean (overall) of the residuals will be zero. I think you want to say ‘Having adjusted observed bear numbers for systematic effects of tide level, time of day, day of year, and year, we compared the mean bear residuals during times when visitors were present versus absent.’</w:t>
      </w:r>
    </w:p>
    <w:p w14:paraId="4DC6ABD7" w14:textId="3C476D7F" w:rsidR="00473D1C" w:rsidRDefault="00473D1C">
      <w:pPr>
        <w:pStyle w:val="CommentText"/>
      </w:pPr>
      <w:r>
        <w:t>However, see notes in separate word doc w/ feedback on this analysis approach.</w:t>
      </w:r>
    </w:p>
  </w:comment>
  <w:comment w:id="67" w:author="Reynolds, Joel H." w:date="2018-08-09T17:08:00Z" w:initials="RJH">
    <w:p w14:paraId="4609F2AF" w14:textId="77777777" w:rsidR="00D6434B" w:rsidRDefault="00D6434B">
      <w:pPr>
        <w:pStyle w:val="CommentText"/>
      </w:pPr>
      <w:r>
        <w:rPr>
          <w:rStyle w:val="CommentReference"/>
        </w:rPr>
        <w:annotationRef/>
      </w:r>
      <w:r>
        <w:t>It would be more informative to show boxplots of observations aggregated over a reasonable time scale (e.g., upper left – perhaps aggregate over each week with boxplots for (say) 5 -10, 10-15, 15-20, 20-25 hrs, and separate out years in different panels (‘facets’ in the lingo of ggplot2 library).</w:t>
      </w:r>
    </w:p>
    <w:p w14:paraId="566FEDDA" w14:textId="2D9EF42B" w:rsidR="00D6434B" w:rsidRDefault="00D6434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DBBDBA7" w15:done="0"/>
  <w15:commentEx w15:paraId="693DD92D" w15:done="0"/>
  <w15:commentEx w15:paraId="101D9889" w15:done="0"/>
  <w15:commentEx w15:paraId="2E935E0B" w15:done="0"/>
  <w15:commentEx w15:paraId="28BC2B7C" w15:done="0"/>
  <w15:commentEx w15:paraId="4BAC9856" w15:done="0"/>
  <w15:commentEx w15:paraId="5AB9F4E8" w15:done="0"/>
  <w15:commentEx w15:paraId="57E2EFEF" w15:done="0"/>
  <w15:commentEx w15:paraId="57258C05" w15:done="0"/>
  <w15:commentEx w15:paraId="19960A31" w15:done="0"/>
  <w15:commentEx w15:paraId="5D68702B" w15:done="0"/>
  <w15:commentEx w15:paraId="2CF5FA76" w15:done="0"/>
  <w15:commentEx w15:paraId="564EBB49" w15:done="0"/>
  <w15:commentEx w15:paraId="73224D49" w15:done="0"/>
  <w15:commentEx w15:paraId="6219DB17" w15:done="0"/>
  <w15:commentEx w15:paraId="4DC6ABD7" w15:done="0"/>
  <w15:commentEx w15:paraId="566FEDD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4483BA" w14:textId="77777777" w:rsidR="00165179" w:rsidRDefault="00165179">
      <w:r>
        <w:separator/>
      </w:r>
    </w:p>
  </w:endnote>
  <w:endnote w:type="continuationSeparator" w:id="0">
    <w:p w14:paraId="7F7D5FAE" w14:textId="77777777" w:rsidR="00165179" w:rsidRDefault="001651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00004FF" w:usb2="00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PFKEBB+TimesNewRoman">
    <w:altName w:val="Times New Roman"/>
    <w:panose1 w:val="00000000000000000000"/>
    <w:charset w:val="00"/>
    <w:family w:val="roman"/>
    <w:notTrueType/>
    <w:pitch w:val="default"/>
    <w:sig w:usb0="00000003" w:usb1="00000000" w:usb2="00000000" w:usb3="00000000" w:csb0="00000001" w:csb1="00000000"/>
  </w:font>
  <w:font w:name="PFKDOA+Arial,Bold">
    <w:altName w:val="Arial"/>
    <w:panose1 w:val="00000000000000000000"/>
    <w:charset w:val="00"/>
    <w:family w:val="swiss"/>
    <w:notTrueType/>
    <w:pitch w:val="default"/>
    <w:sig w:usb0="00000003" w:usb1="00000000" w:usb2="00000000" w:usb3="00000000" w:csb0="00000001" w:csb1="00000000"/>
  </w:font>
  <w:font w:name="PFKDJP+Arial">
    <w:altName w:val="Arial"/>
    <w:panose1 w:val="00000000000000000000"/>
    <w:charset w:val="00"/>
    <w:family w:val="swiss"/>
    <w:notTrueType/>
    <w:pitch w:val="default"/>
    <w:sig w:usb0="00000003" w:usb1="00000000" w:usb2="00000000" w:usb3="00000000" w:csb0="00000001" w:csb1="00000000"/>
  </w:font>
  <w:font w:name="PFKIKH+TimesNewRoman,Bold">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77996F" w14:textId="77777777" w:rsidR="007D3816" w:rsidRDefault="007D3816"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44462D43" w14:textId="77777777" w:rsidR="007D3816" w:rsidRPr="001A55E2" w:rsidRDefault="007D3816" w:rsidP="001A55E2"/>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9192004"/>
      <w:docPartObj>
        <w:docPartGallery w:val="Page Numbers (Bottom of Page)"/>
        <w:docPartUnique/>
      </w:docPartObj>
    </w:sdtPr>
    <w:sdtEndPr>
      <w:rPr>
        <w:noProof/>
      </w:rPr>
    </w:sdtEndPr>
    <w:sdtContent>
      <w:p w14:paraId="0B34A502" w14:textId="377668C1" w:rsidR="007D3816" w:rsidRDefault="007D3816">
        <w:pPr>
          <w:pStyle w:val="Footer"/>
          <w:jc w:val="center"/>
        </w:pPr>
        <w:r>
          <w:t>SOP1-</w:t>
        </w:r>
        <w:r>
          <w:fldChar w:fldCharType="begin"/>
        </w:r>
        <w:r>
          <w:instrText xml:space="preserve"> PAGE   \* MERGEFORMAT </w:instrText>
        </w:r>
        <w:r>
          <w:fldChar w:fldCharType="separate"/>
        </w:r>
        <w:r w:rsidR="00FC3AA0">
          <w:rPr>
            <w:noProof/>
          </w:rPr>
          <w:t>1</w:t>
        </w:r>
        <w:r>
          <w:rPr>
            <w:noProof/>
          </w:rPr>
          <w:fldChar w:fldCharType="end"/>
        </w:r>
      </w:p>
    </w:sdtContent>
  </w:sdt>
  <w:p w14:paraId="7DAAEF07" w14:textId="77777777" w:rsidR="007D3816" w:rsidRPr="007C5E74" w:rsidRDefault="007D3816" w:rsidP="007C5E7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7D2A57" w14:textId="77777777" w:rsidR="007D3816" w:rsidRPr="00893481" w:rsidRDefault="007D3816" w:rsidP="00893481">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2065C9" w14:textId="77777777" w:rsidR="007D3816" w:rsidRPr="00CB7DCD" w:rsidRDefault="007D3816" w:rsidP="00CB7D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4BB35C" w14:textId="77777777" w:rsidR="007D3816" w:rsidRPr="00CB7DCD" w:rsidRDefault="007D3816" w:rsidP="00CB7D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72500"/>
      <w:docPartObj>
        <w:docPartGallery w:val="Page Numbers (Bottom of Page)"/>
        <w:docPartUnique/>
      </w:docPartObj>
    </w:sdtPr>
    <w:sdtEndPr>
      <w:rPr>
        <w:noProof/>
      </w:rPr>
    </w:sdtEndPr>
    <w:sdtContent>
      <w:p w14:paraId="288C07EB" w14:textId="7D588408" w:rsidR="007D3816" w:rsidRDefault="007D3816">
        <w:pPr>
          <w:pStyle w:val="Footer"/>
          <w:jc w:val="center"/>
        </w:pPr>
        <w:r>
          <w:fldChar w:fldCharType="begin"/>
        </w:r>
        <w:r>
          <w:instrText xml:space="preserve"> PAGE   \* MERGEFORMAT </w:instrText>
        </w:r>
        <w:r>
          <w:fldChar w:fldCharType="separate"/>
        </w:r>
        <w:r w:rsidR="00FC3AA0">
          <w:rPr>
            <w:noProof/>
          </w:rPr>
          <w:t>iii</w:t>
        </w:r>
        <w:r>
          <w:rPr>
            <w:noProof/>
          </w:rPr>
          <w:fldChar w:fldCharType="end"/>
        </w:r>
      </w:p>
    </w:sdtContent>
  </w:sdt>
  <w:p w14:paraId="1F187CAB" w14:textId="77777777" w:rsidR="007D3816" w:rsidRPr="00C11A50" w:rsidRDefault="007D3816" w:rsidP="00C11A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661188"/>
      <w:docPartObj>
        <w:docPartGallery w:val="Page Numbers (Bottom of Page)"/>
        <w:docPartUnique/>
      </w:docPartObj>
    </w:sdtPr>
    <w:sdtEndPr>
      <w:rPr>
        <w:noProof/>
      </w:rPr>
    </w:sdtEndPr>
    <w:sdtContent>
      <w:p w14:paraId="35836270" w14:textId="06FD55F2" w:rsidR="007D3816" w:rsidRDefault="007D3816">
        <w:pPr>
          <w:pStyle w:val="Footer"/>
          <w:jc w:val="center"/>
        </w:pPr>
        <w:r>
          <w:fldChar w:fldCharType="begin"/>
        </w:r>
        <w:r>
          <w:instrText xml:space="preserve"> PAGE   \* MERGEFORMAT </w:instrText>
        </w:r>
        <w:r>
          <w:fldChar w:fldCharType="separate"/>
        </w:r>
        <w:r w:rsidR="00FC3AA0">
          <w:rPr>
            <w:noProof/>
          </w:rPr>
          <w:t>v</w:t>
        </w:r>
        <w:r>
          <w:rPr>
            <w:noProof/>
          </w:rPr>
          <w:fldChar w:fldCharType="end"/>
        </w:r>
      </w:p>
    </w:sdtContent>
  </w:sdt>
  <w:p w14:paraId="0C643364" w14:textId="77777777" w:rsidR="007D3816" w:rsidRPr="00CB7DCD" w:rsidRDefault="007D3816" w:rsidP="00CB7D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737268"/>
      <w:docPartObj>
        <w:docPartGallery w:val="Page Numbers (Bottom of Page)"/>
        <w:docPartUnique/>
      </w:docPartObj>
    </w:sdtPr>
    <w:sdtEndPr>
      <w:rPr>
        <w:noProof/>
      </w:rPr>
    </w:sdtEndPr>
    <w:sdtContent>
      <w:p w14:paraId="664046C4" w14:textId="3F8D52B3" w:rsidR="007D3816" w:rsidRDefault="007D3816">
        <w:pPr>
          <w:pStyle w:val="Footer"/>
          <w:jc w:val="center"/>
        </w:pPr>
        <w:r>
          <w:fldChar w:fldCharType="begin"/>
        </w:r>
        <w:r>
          <w:instrText xml:space="preserve"> PAGE   \* MERGEFORMAT </w:instrText>
        </w:r>
        <w:r>
          <w:fldChar w:fldCharType="separate"/>
        </w:r>
        <w:r w:rsidR="00FC3AA0">
          <w:rPr>
            <w:noProof/>
          </w:rPr>
          <w:t>vi</w:t>
        </w:r>
        <w:r>
          <w:rPr>
            <w:noProof/>
          </w:rPr>
          <w:fldChar w:fldCharType="end"/>
        </w:r>
      </w:p>
    </w:sdtContent>
  </w:sdt>
  <w:p w14:paraId="4AE7A94A" w14:textId="77777777" w:rsidR="007D3816" w:rsidRPr="00D71BED" w:rsidRDefault="007D3816" w:rsidP="00D71B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1706184"/>
      <w:docPartObj>
        <w:docPartGallery w:val="Page Numbers (Bottom of Page)"/>
        <w:docPartUnique/>
      </w:docPartObj>
    </w:sdtPr>
    <w:sdtEndPr>
      <w:rPr>
        <w:noProof/>
      </w:rPr>
    </w:sdtEndPr>
    <w:sdtContent>
      <w:p w14:paraId="316258E6" w14:textId="7750EA38" w:rsidR="007D3816" w:rsidRDefault="007D3816">
        <w:pPr>
          <w:pStyle w:val="Footer"/>
          <w:jc w:val="center"/>
        </w:pPr>
        <w:r>
          <w:fldChar w:fldCharType="begin"/>
        </w:r>
        <w:r>
          <w:instrText xml:space="preserve"> PAGE   \* MERGEFORMAT </w:instrText>
        </w:r>
        <w:r>
          <w:fldChar w:fldCharType="separate"/>
        </w:r>
        <w:r w:rsidR="00FC3AA0">
          <w:rPr>
            <w:noProof/>
          </w:rPr>
          <w:t>14</w:t>
        </w:r>
        <w:r>
          <w:rPr>
            <w:noProof/>
          </w:rPr>
          <w:fldChar w:fldCharType="end"/>
        </w:r>
      </w:p>
    </w:sdtContent>
  </w:sdt>
  <w:p w14:paraId="24F94520" w14:textId="77777777" w:rsidR="007D3816" w:rsidRPr="00B86E72" w:rsidRDefault="007D3816" w:rsidP="00B86E7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5908085"/>
      <w:docPartObj>
        <w:docPartGallery w:val="Page Numbers (Bottom of Page)"/>
        <w:docPartUnique/>
      </w:docPartObj>
    </w:sdtPr>
    <w:sdtEndPr>
      <w:rPr>
        <w:noProof/>
      </w:rPr>
    </w:sdtEndPr>
    <w:sdtContent>
      <w:p w14:paraId="79B0E91E" w14:textId="77777777" w:rsidR="007D3816" w:rsidRDefault="007D3816" w:rsidP="00F51F57">
        <w:pPr>
          <w:pStyle w:val="Footer"/>
          <w:jc w:val="center"/>
        </w:pPr>
        <w:r>
          <w:t>1</w:t>
        </w:r>
      </w:p>
    </w:sdtContent>
  </w:sdt>
  <w:p w14:paraId="12EC2DD8" w14:textId="77777777" w:rsidR="007D3816" w:rsidRPr="00D71BED" w:rsidRDefault="007D3816" w:rsidP="00D71BE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4893130"/>
      <w:docPartObj>
        <w:docPartGallery w:val="Page Numbers (Bottom of Page)"/>
        <w:docPartUnique/>
      </w:docPartObj>
    </w:sdtPr>
    <w:sdtEndPr>
      <w:rPr>
        <w:noProof/>
      </w:rPr>
    </w:sdtEndPr>
    <w:sdtContent>
      <w:p w14:paraId="76DDEC2B" w14:textId="37BCEA0C" w:rsidR="007D3816" w:rsidRDefault="007D3816">
        <w:pPr>
          <w:pStyle w:val="Footer"/>
          <w:jc w:val="center"/>
        </w:pPr>
        <w:r>
          <w:fldChar w:fldCharType="begin"/>
        </w:r>
        <w:r>
          <w:instrText xml:space="preserve"> PAGE   \* MERGEFORMAT </w:instrText>
        </w:r>
        <w:r>
          <w:fldChar w:fldCharType="separate"/>
        </w:r>
        <w:r w:rsidR="00FC3AA0">
          <w:rPr>
            <w:noProof/>
          </w:rPr>
          <w:t>8</w:t>
        </w:r>
        <w:r>
          <w:rPr>
            <w:noProof/>
          </w:rPr>
          <w:fldChar w:fldCharType="end"/>
        </w:r>
      </w:p>
    </w:sdtContent>
  </w:sdt>
  <w:p w14:paraId="3ABA2A27" w14:textId="77777777" w:rsidR="007D3816" w:rsidRPr="00B86E72" w:rsidRDefault="007D3816" w:rsidP="00B86E7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161047"/>
      <w:docPartObj>
        <w:docPartGallery w:val="Page Numbers (Bottom of Page)"/>
        <w:docPartUnique/>
      </w:docPartObj>
    </w:sdtPr>
    <w:sdtEndPr>
      <w:rPr>
        <w:noProof/>
      </w:rPr>
    </w:sdtEndPr>
    <w:sdtContent>
      <w:p w14:paraId="28730449" w14:textId="74E0D03C" w:rsidR="007D3816" w:rsidRDefault="007D3816">
        <w:pPr>
          <w:pStyle w:val="Footer"/>
          <w:jc w:val="center"/>
        </w:pPr>
        <w:r>
          <w:fldChar w:fldCharType="begin"/>
        </w:r>
        <w:r>
          <w:instrText xml:space="preserve"> PAGE   \* MERGEFORMAT </w:instrText>
        </w:r>
        <w:r>
          <w:fldChar w:fldCharType="separate"/>
        </w:r>
        <w:r w:rsidR="00FC3AA0">
          <w:rPr>
            <w:noProof/>
          </w:rPr>
          <w:t>16</w:t>
        </w:r>
        <w:r>
          <w:rPr>
            <w:noProof/>
          </w:rPr>
          <w:fldChar w:fldCharType="end"/>
        </w:r>
      </w:p>
    </w:sdtContent>
  </w:sdt>
  <w:p w14:paraId="5F7835AA" w14:textId="77777777" w:rsidR="007D3816" w:rsidRPr="00B86E72" w:rsidRDefault="007D3816" w:rsidP="00B86E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AA12A0" w14:textId="77777777" w:rsidR="00165179" w:rsidRDefault="00165179">
      <w:r>
        <w:separator/>
      </w:r>
    </w:p>
  </w:footnote>
  <w:footnote w:type="continuationSeparator" w:id="0">
    <w:p w14:paraId="66830C3D" w14:textId="77777777" w:rsidR="00165179" w:rsidRDefault="001651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FF25D9" w14:textId="77777777" w:rsidR="007D3816" w:rsidRPr="00CB7DCD" w:rsidRDefault="007D3816" w:rsidP="00CB7DCD"/>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F153F3" w14:textId="77777777" w:rsidR="007D3816" w:rsidRPr="00CB7DCD" w:rsidRDefault="007D3816" w:rsidP="00CB7DCD"/>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9E937" w14:textId="77777777" w:rsidR="007D3816" w:rsidRDefault="007D3816"/>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B30E26" w14:textId="77777777" w:rsidR="007D3816" w:rsidRPr="00893481" w:rsidRDefault="007D3816" w:rsidP="0089348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D44F57" w14:textId="77777777" w:rsidR="007D3816" w:rsidRPr="00CB7DCD" w:rsidRDefault="007D3816" w:rsidP="00CB7DCD"/>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8ED4E" w14:textId="77777777" w:rsidR="007D3816" w:rsidRPr="00CB7DCD" w:rsidRDefault="007D3816" w:rsidP="00CB7DCD"/>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624735" w14:textId="77777777" w:rsidR="007D3816" w:rsidRPr="00CB7DCD" w:rsidRDefault="007D3816" w:rsidP="00CB7DCD"/>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7F3C3A" w14:textId="77777777" w:rsidR="007D3816" w:rsidRPr="00CB7DCD" w:rsidRDefault="007D3816" w:rsidP="00CB7DCD"/>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C2A69" w14:textId="77777777" w:rsidR="007D3816" w:rsidRPr="00B44877" w:rsidRDefault="007D3816" w:rsidP="00B4487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EBCF1" w14:textId="77777777" w:rsidR="007D3816" w:rsidRPr="00CB7DCD" w:rsidRDefault="007D3816" w:rsidP="00E623A6">
    <w:pPr>
      <w:tabs>
        <w:tab w:val="left" w:pos="3123"/>
      </w:tabs>
    </w:pPr>
    <w:r>
      <w:tab/>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CFC9A5" w14:textId="77777777" w:rsidR="007D3816" w:rsidRPr="00CB7DCD" w:rsidRDefault="007D3816" w:rsidP="00E623A6">
    <w:pPr>
      <w:tabs>
        <w:tab w:val="left" w:pos="3123"/>
      </w:tabs>
    </w:pPr>
    <w:r>
      <w:tab/>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373CA" w14:textId="77777777" w:rsidR="007D3816" w:rsidRPr="00CB7DCD" w:rsidRDefault="007D3816" w:rsidP="00CB7DCD"/>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DD7860"/>
    <w:multiLevelType w:val="hybridMultilevel"/>
    <w:tmpl w:val="74849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3DA78DF"/>
    <w:multiLevelType w:val="hybridMultilevel"/>
    <w:tmpl w:val="8CA05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64D55F4"/>
    <w:multiLevelType w:val="hybridMultilevel"/>
    <w:tmpl w:val="8DC2BAF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6A111CC"/>
    <w:multiLevelType w:val="hybridMultilevel"/>
    <w:tmpl w:val="7672942A"/>
    <w:lvl w:ilvl="0" w:tplc="04090001">
      <w:start w:val="1"/>
      <w:numFmt w:val="bullet"/>
      <w:lvlText w:val=""/>
      <w:lvlJc w:val="left"/>
      <w:pPr>
        <w:ind w:left="720" w:hanging="360"/>
      </w:pPr>
      <w:rPr>
        <w:rFonts w:ascii="Symbol" w:hAnsi="Symbol" w:hint="default"/>
      </w:rPr>
    </w:lvl>
    <w:lvl w:ilvl="1" w:tplc="7CE275B0">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CF136B"/>
    <w:multiLevelType w:val="hybridMultilevel"/>
    <w:tmpl w:val="8A72C9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165FF3"/>
    <w:multiLevelType w:val="hybridMultilevel"/>
    <w:tmpl w:val="EEBA103A"/>
    <w:lvl w:ilvl="0" w:tplc="1EC85178">
      <w:start w:val="2"/>
      <w:numFmt w:val="lowerLetter"/>
      <w:lvlText w:val="%1)"/>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C03E45"/>
    <w:multiLevelType w:val="multilevel"/>
    <w:tmpl w:val="33A218A4"/>
    <w:styleLink w:val="werte"/>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1510BC0"/>
    <w:multiLevelType w:val="hybridMultilevel"/>
    <w:tmpl w:val="DA42CFA0"/>
    <w:lvl w:ilvl="0" w:tplc="DF3C9BE4">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C13E1E"/>
    <w:multiLevelType w:val="hybridMultilevel"/>
    <w:tmpl w:val="99249DE2"/>
    <w:lvl w:ilvl="0" w:tplc="1826CADA">
      <w:start w:val="1"/>
      <w:numFmt w:val="decimal"/>
      <w:lvlText w:val="%1)"/>
      <w:lvlJc w:val="left"/>
      <w:pPr>
        <w:ind w:left="360" w:hanging="360"/>
      </w:pPr>
      <w:rPr>
        <w:rFonts w:hint="default"/>
        <w:b w:val="0"/>
        <w:i w:val="0"/>
        <w:color w:val="auto"/>
      </w:rPr>
    </w:lvl>
    <w:lvl w:ilvl="1" w:tplc="04090017">
      <w:start w:val="1"/>
      <w:numFmt w:val="lowerLetter"/>
      <w:lvlText w:val="%2)"/>
      <w:lvlJc w:val="left"/>
      <w:pPr>
        <w:ind w:left="720" w:hanging="360"/>
      </w:pPr>
      <w:rPr>
        <w:b w:val="0"/>
        <w:i w:val="0"/>
        <w:color w:val="000000" w:themeColor="text1"/>
      </w:r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130549FB"/>
    <w:multiLevelType w:val="hybridMultilevel"/>
    <w:tmpl w:val="55088B88"/>
    <w:lvl w:ilvl="0" w:tplc="C1CC54EC">
      <w:start w:val="1"/>
      <w:numFmt w:val="lowerLetter"/>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42D43E4"/>
    <w:multiLevelType w:val="hybridMultilevel"/>
    <w:tmpl w:val="30A46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827008"/>
    <w:multiLevelType w:val="hybridMultilevel"/>
    <w:tmpl w:val="58EE321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8C355AF"/>
    <w:multiLevelType w:val="hybridMultilevel"/>
    <w:tmpl w:val="2AEBF22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1A4633C9"/>
    <w:multiLevelType w:val="hybridMultilevel"/>
    <w:tmpl w:val="C75C8E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27122233"/>
    <w:multiLevelType w:val="hybridMultilevel"/>
    <w:tmpl w:val="5B924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A2F159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DA26D66"/>
    <w:multiLevelType w:val="hybridMultilevel"/>
    <w:tmpl w:val="7C7ACC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795F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83F0AAC"/>
    <w:multiLevelType w:val="hybridMultilevel"/>
    <w:tmpl w:val="0EA6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82021B"/>
    <w:multiLevelType w:val="hybridMultilevel"/>
    <w:tmpl w:val="0C0ECA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AC31A60"/>
    <w:multiLevelType w:val="hybridMultilevel"/>
    <w:tmpl w:val="FC20E450"/>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1" w15:restartNumberingAfterBreak="0">
    <w:nsid w:val="3CDD30D0"/>
    <w:multiLevelType w:val="hybridMultilevel"/>
    <w:tmpl w:val="7494BF7E"/>
    <w:lvl w:ilvl="0" w:tplc="90488F6A">
      <w:start w:val="1"/>
      <w:numFmt w:val="bullet"/>
      <w:lvlText w:val=""/>
      <w:lvlJc w:val="left"/>
      <w:pPr>
        <w:ind w:left="360" w:hanging="360"/>
      </w:pPr>
      <w:rPr>
        <w:rFonts w:ascii="Symbol" w:hAnsi="Symbol" w:hint="default"/>
      </w:rPr>
    </w:lvl>
    <w:lvl w:ilvl="1" w:tplc="531EF526">
      <w:start w:val="1"/>
      <w:numFmt w:val="bullet"/>
      <w:lvlText w:val="o"/>
      <w:lvlJc w:val="left"/>
      <w:pPr>
        <w:ind w:left="720" w:hanging="360"/>
      </w:pPr>
      <w:rPr>
        <w:rFonts w:ascii="Courier New" w:hAnsi="Courier New" w:hint="default"/>
      </w:rPr>
    </w:lvl>
    <w:lvl w:ilvl="2" w:tplc="CA70A920">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AE7C8D"/>
    <w:multiLevelType w:val="hybridMultilevel"/>
    <w:tmpl w:val="30A46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530BE0"/>
    <w:multiLevelType w:val="hybridMultilevel"/>
    <w:tmpl w:val="4D960404"/>
    <w:lvl w:ilvl="0" w:tplc="33C0D7EE">
      <w:start w:val="3"/>
      <w:numFmt w:val="lowerLetter"/>
      <w:lvlText w:val="%1)"/>
      <w:lvlJc w:val="left"/>
      <w:pPr>
        <w:ind w:left="36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571C7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4C29152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DFA3487"/>
    <w:multiLevelType w:val="hybridMultilevel"/>
    <w:tmpl w:val="7CC2AB7A"/>
    <w:lvl w:ilvl="0" w:tplc="E5628B82">
      <w:start w:val="1"/>
      <w:numFmt w:val="decimal"/>
      <w:lvlText w:val="%1)"/>
      <w:lvlJc w:val="left"/>
      <w:pPr>
        <w:ind w:left="36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29308C5"/>
    <w:multiLevelType w:val="hybridMultilevel"/>
    <w:tmpl w:val="576C46D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711B41"/>
    <w:multiLevelType w:val="hybridMultilevel"/>
    <w:tmpl w:val="81E6CE3C"/>
    <w:lvl w:ilvl="0" w:tplc="04090001">
      <w:start w:val="1"/>
      <w:numFmt w:val="bullet"/>
      <w:lvlText w:val=""/>
      <w:lvlJc w:val="left"/>
      <w:pPr>
        <w:ind w:left="1141" w:hanging="360"/>
      </w:pPr>
      <w:rPr>
        <w:rFonts w:ascii="Symbol" w:hAnsi="Symbol" w:hint="default"/>
      </w:rPr>
    </w:lvl>
    <w:lvl w:ilvl="1" w:tplc="04090003" w:tentative="1">
      <w:start w:val="1"/>
      <w:numFmt w:val="bullet"/>
      <w:lvlText w:val="o"/>
      <w:lvlJc w:val="left"/>
      <w:pPr>
        <w:ind w:left="1861" w:hanging="360"/>
      </w:pPr>
      <w:rPr>
        <w:rFonts w:ascii="Courier New" w:hAnsi="Courier New" w:cs="Courier New" w:hint="default"/>
      </w:rPr>
    </w:lvl>
    <w:lvl w:ilvl="2" w:tplc="04090005" w:tentative="1">
      <w:start w:val="1"/>
      <w:numFmt w:val="bullet"/>
      <w:lvlText w:val=""/>
      <w:lvlJc w:val="left"/>
      <w:pPr>
        <w:ind w:left="2581" w:hanging="360"/>
      </w:pPr>
      <w:rPr>
        <w:rFonts w:ascii="Wingdings" w:hAnsi="Wingdings" w:hint="default"/>
      </w:rPr>
    </w:lvl>
    <w:lvl w:ilvl="3" w:tplc="04090001" w:tentative="1">
      <w:start w:val="1"/>
      <w:numFmt w:val="bullet"/>
      <w:lvlText w:val=""/>
      <w:lvlJc w:val="left"/>
      <w:pPr>
        <w:ind w:left="3301" w:hanging="360"/>
      </w:pPr>
      <w:rPr>
        <w:rFonts w:ascii="Symbol" w:hAnsi="Symbol" w:hint="default"/>
      </w:rPr>
    </w:lvl>
    <w:lvl w:ilvl="4" w:tplc="04090003" w:tentative="1">
      <w:start w:val="1"/>
      <w:numFmt w:val="bullet"/>
      <w:lvlText w:val="o"/>
      <w:lvlJc w:val="left"/>
      <w:pPr>
        <w:ind w:left="4021" w:hanging="360"/>
      </w:pPr>
      <w:rPr>
        <w:rFonts w:ascii="Courier New" w:hAnsi="Courier New" w:cs="Courier New" w:hint="default"/>
      </w:rPr>
    </w:lvl>
    <w:lvl w:ilvl="5" w:tplc="04090005" w:tentative="1">
      <w:start w:val="1"/>
      <w:numFmt w:val="bullet"/>
      <w:lvlText w:val=""/>
      <w:lvlJc w:val="left"/>
      <w:pPr>
        <w:ind w:left="4741" w:hanging="360"/>
      </w:pPr>
      <w:rPr>
        <w:rFonts w:ascii="Wingdings" w:hAnsi="Wingdings" w:hint="default"/>
      </w:rPr>
    </w:lvl>
    <w:lvl w:ilvl="6" w:tplc="04090001" w:tentative="1">
      <w:start w:val="1"/>
      <w:numFmt w:val="bullet"/>
      <w:lvlText w:val=""/>
      <w:lvlJc w:val="left"/>
      <w:pPr>
        <w:ind w:left="5461" w:hanging="360"/>
      </w:pPr>
      <w:rPr>
        <w:rFonts w:ascii="Symbol" w:hAnsi="Symbol" w:hint="default"/>
      </w:rPr>
    </w:lvl>
    <w:lvl w:ilvl="7" w:tplc="04090003" w:tentative="1">
      <w:start w:val="1"/>
      <w:numFmt w:val="bullet"/>
      <w:lvlText w:val="o"/>
      <w:lvlJc w:val="left"/>
      <w:pPr>
        <w:ind w:left="6181" w:hanging="360"/>
      </w:pPr>
      <w:rPr>
        <w:rFonts w:ascii="Courier New" w:hAnsi="Courier New" w:cs="Courier New" w:hint="default"/>
      </w:rPr>
    </w:lvl>
    <w:lvl w:ilvl="8" w:tplc="04090005" w:tentative="1">
      <w:start w:val="1"/>
      <w:numFmt w:val="bullet"/>
      <w:lvlText w:val=""/>
      <w:lvlJc w:val="left"/>
      <w:pPr>
        <w:ind w:left="6901" w:hanging="360"/>
      </w:pPr>
      <w:rPr>
        <w:rFonts w:ascii="Wingdings" w:hAnsi="Wingdings" w:hint="default"/>
      </w:rPr>
    </w:lvl>
  </w:abstractNum>
  <w:abstractNum w:abstractNumId="42" w15:restartNumberingAfterBreak="0">
    <w:nsid w:val="574110EF"/>
    <w:multiLevelType w:val="multilevel"/>
    <w:tmpl w:val="70420000"/>
    <w:lvl w:ilvl="0">
      <w:start w:val="1"/>
      <w:numFmt w:val="decimal"/>
      <w:lvlText w:val="%1)"/>
      <w:lvlJc w:val="left"/>
      <w:pPr>
        <w:ind w:left="360" w:hanging="360"/>
      </w:pPr>
      <w:rPr>
        <w:rFonts w:hint="default"/>
        <w:b w:val="0"/>
      </w:rPr>
    </w:lvl>
    <w:lvl w:ilvl="1">
      <w:start w:val="3"/>
      <w:numFmt w:val="lowerLetter"/>
      <w:lvlText w:val="%2)"/>
      <w:lvlJc w:val="left"/>
      <w:pPr>
        <w:ind w:left="720" w:hanging="360"/>
      </w:pPr>
      <w:rPr>
        <w:rFonts w:hint="default"/>
      </w:rPr>
    </w:lvl>
    <w:lvl w:ilvl="2">
      <w:start w:val="4"/>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57AA61E0"/>
    <w:multiLevelType w:val="hybridMultilevel"/>
    <w:tmpl w:val="9FFCF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9E22E944">
      <w:start w:val="1"/>
      <w:numFmt w:val="bullet"/>
      <w:lvlText w:val=""/>
      <w:lvlJc w:val="left"/>
      <w:pPr>
        <w:ind w:left="1440" w:hanging="360"/>
      </w:pPr>
      <w:rPr>
        <w:rFonts w:ascii="Wingdings" w:hAnsi="Wingdings" w:hint="default"/>
      </w:rPr>
    </w:lvl>
    <w:lvl w:ilvl="3" w:tplc="4E28D516">
      <w:start w:val="1"/>
      <w:numFmt w:val="bullet"/>
      <w:lvlText w:val=""/>
      <w:lvlJc w:val="left"/>
      <w:pPr>
        <w:ind w:left="180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85577FF"/>
    <w:multiLevelType w:val="hybridMultilevel"/>
    <w:tmpl w:val="AB289A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A623342"/>
    <w:multiLevelType w:val="hybridMultilevel"/>
    <w:tmpl w:val="3B4EAAB2"/>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46" w15:restartNumberingAfterBreak="0">
    <w:nsid w:val="5D1D7C8F"/>
    <w:multiLevelType w:val="multilevel"/>
    <w:tmpl w:val="70420000"/>
    <w:lvl w:ilvl="0">
      <w:start w:val="1"/>
      <w:numFmt w:val="decimal"/>
      <w:lvlText w:val="%1)"/>
      <w:lvlJc w:val="left"/>
      <w:pPr>
        <w:ind w:left="360" w:hanging="360"/>
      </w:pPr>
      <w:rPr>
        <w:rFonts w:hint="default"/>
        <w:b w:val="0"/>
      </w:rPr>
    </w:lvl>
    <w:lvl w:ilvl="1">
      <w:start w:val="3"/>
      <w:numFmt w:val="lowerLetter"/>
      <w:lvlText w:val="%2)"/>
      <w:lvlJc w:val="left"/>
      <w:pPr>
        <w:ind w:left="720" w:hanging="360"/>
      </w:pPr>
      <w:rPr>
        <w:rFonts w:hint="default"/>
      </w:rPr>
    </w:lvl>
    <w:lvl w:ilvl="2">
      <w:start w:val="4"/>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1A959A5"/>
    <w:multiLevelType w:val="multilevel"/>
    <w:tmpl w:val="3C5AA3DC"/>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62AF1B90"/>
    <w:multiLevelType w:val="hybridMultilevel"/>
    <w:tmpl w:val="2E2EEF8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64CA5CB7"/>
    <w:multiLevelType w:val="hybridMultilevel"/>
    <w:tmpl w:val="80DAB4F4"/>
    <w:lvl w:ilvl="0" w:tplc="1826CADA">
      <w:start w:val="1"/>
      <w:numFmt w:val="decimal"/>
      <w:lvlText w:val="%1)"/>
      <w:lvlJc w:val="left"/>
      <w:pPr>
        <w:ind w:left="360" w:hanging="360"/>
      </w:pPr>
      <w:rPr>
        <w:rFonts w:hint="default"/>
        <w:b w:val="0"/>
        <w:i w:val="0"/>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75D2D09"/>
    <w:multiLevelType w:val="hybridMultilevel"/>
    <w:tmpl w:val="88A48134"/>
    <w:lvl w:ilvl="0" w:tplc="0A802AC2">
      <w:start w:val="6"/>
      <w:numFmt w:val="decimal"/>
      <w:lvlText w:val="%1)"/>
      <w:lvlJc w:val="left"/>
      <w:pPr>
        <w:ind w:left="360" w:hanging="360"/>
      </w:pPr>
      <w:rPr>
        <w:rFonts w:hint="default"/>
        <w:b w:val="0"/>
        <w:i w:val="0"/>
        <w:color w:val="auto"/>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180"/>
      </w:pPr>
      <w:rPr>
        <w:rFonts w:ascii="Wingdings" w:hAnsi="Wingdings" w:hint="default"/>
      </w:rPr>
    </w:lvl>
    <w:lvl w:ilvl="3" w:tplc="04090003">
      <w:start w:val="1"/>
      <w:numFmt w:val="bullet"/>
      <w:lvlText w:val="o"/>
      <w:lvlJc w:val="left"/>
      <w:pPr>
        <w:ind w:left="2520" w:hanging="360"/>
      </w:pPr>
      <w:rPr>
        <w:rFonts w:ascii="Courier New" w:hAnsi="Courier New" w:cs="Courier New" w:hint="default"/>
      </w:r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8E8653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15:restartNumberingAfterBreak="0">
    <w:nsid w:val="69B1086A"/>
    <w:multiLevelType w:val="multilevel"/>
    <w:tmpl w:val="DAB6F94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6B2A6A2E"/>
    <w:multiLevelType w:val="hybridMultilevel"/>
    <w:tmpl w:val="1D48A452"/>
    <w:lvl w:ilvl="0" w:tplc="6AD4A100">
      <w:numFmt w:val="bullet"/>
      <w:lvlText w:val="•"/>
      <w:lvlJc w:val="left"/>
      <w:pPr>
        <w:ind w:left="720" w:hanging="72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6B8400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5" w15:restartNumberingAfterBreak="0">
    <w:nsid w:val="6BAD17DF"/>
    <w:multiLevelType w:val="multilevel"/>
    <w:tmpl w:val="70420000"/>
    <w:lvl w:ilvl="0">
      <w:start w:val="1"/>
      <w:numFmt w:val="decimal"/>
      <w:lvlText w:val="%1)"/>
      <w:lvlJc w:val="left"/>
      <w:pPr>
        <w:ind w:left="360" w:hanging="360"/>
      </w:pPr>
      <w:rPr>
        <w:rFonts w:hint="default"/>
        <w:b w:val="0"/>
      </w:rPr>
    </w:lvl>
    <w:lvl w:ilvl="1">
      <w:start w:val="3"/>
      <w:numFmt w:val="lowerLetter"/>
      <w:lvlText w:val="%2)"/>
      <w:lvlJc w:val="left"/>
      <w:pPr>
        <w:ind w:left="720" w:hanging="360"/>
      </w:pPr>
      <w:rPr>
        <w:rFonts w:hint="default"/>
      </w:rPr>
    </w:lvl>
    <w:lvl w:ilvl="2">
      <w:start w:val="4"/>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C1D51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70635AB6"/>
    <w:multiLevelType w:val="multilevel"/>
    <w:tmpl w:val="329C1714"/>
    <w:lvl w:ilvl="0">
      <w:start w:val="3"/>
      <w:numFmt w:val="decimal"/>
      <w:lvlText w:val="%1)"/>
      <w:lvlJc w:val="left"/>
      <w:pPr>
        <w:ind w:left="360" w:hanging="360"/>
      </w:pPr>
      <w:rPr>
        <w:rFonts w:hint="default"/>
        <w:b w:val="0"/>
        <w:i w:val="0"/>
      </w:rPr>
    </w:lvl>
    <w:lvl w:ilvl="1">
      <w:start w:val="3"/>
      <w:numFmt w:val="lowerLetter"/>
      <w:lvlText w:val="%2)"/>
      <w:lvlJc w:val="left"/>
      <w:pPr>
        <w:ind w:left="720" w:hanging="360"/>
      </w:pPr>
      <w:rPr>
        <w:rFonts w:hint="default"/>
      </w:rPr>
    </w:lvl>
    <w:lvl w:ilvl="2">
      <w:start w:val="4"/>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09A1CF2"/>
    <w:multiLevelType w:val="hybridMultilevel"/>
    <w:tmpl w:val="E17023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2AE5DEC"/>
    <w:multiLevelType w:val="multilevel"/>
    <w:tmpl w:val="DAB6F94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750C2D53"/>
    <w:multiLevelType w:val="hybridMultilevel"/>
    <w:tmpl w:val="30A46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341D31"/>
    <w:multiLevelType w:val="hybridMultilevel"/>
    <w:tmpl w:val="4CF82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0" w:hanging="360"/>
      </w:pPr>
      <w:rPr>
        <w:rFonts w:ascii="Courier New" w:hAnsi="Courier New" w:cs="Courier New" w:hint="default"/>
      </w:rPr>
    </w:lvl>
    <w:lvl w:ilvl="2" w:tplc="04090005" w:tentative="1">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62" w15:restartNumberingAfterBreak="0">
    <w:nsid w:val="77BB198B"/>
    <w:multiLevelType w:val="hybridMultilevel"/>
    <w:tmpl w:val="29B2D4C4"/>
    <w:lvl w:ilvl="0" w:tplc="B4BAF87A">
      <w:start w:val="2"/>
      <w:numFmt w:val="decimal"/>
      <w:lvlText w:val="%1)"/>
      <w:lvlJc w:val="left"/>
      <w:pPr>
        <w:ind w:left="360" w:hanging="360"/>
      </w:pPr>
      <w:rPr>
        <w:rFonts w:hint="default"/>
        <w:b w:val="0"/>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B262A90"/>
    <w:multiLevelType w:val="hybridMultilevel"/>
    <w:tmpl w:val="33D84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566C65"/>
    <w:multiLevelType w:val="multilevel"/>
    <w:tmpl w:val="788C04D0"/>
    <w:lvl w:ilvl="0">
      <w:start w:val="5"/>
      <w:numFmt w:val="decimal"/>
      <w:lvlText w:val="%1)"/>
      <w:lvlJc w:val="left"/>
      <w:pPr>
        <w:ind w:left="360" w:hanging="360"/>
      </w:pPr>
      <w:rPr>
        <w:rFonts w:hint="default"/>
      </w:rPr>
    </w:lvl>
    <w:lvl w:ilvl="1">
      <w:start w:val="2"/>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5" w15:restartNumberingAfterBreak="0">
    <w:nsid w:val="7C0D5F5B"/>
    <w:multiLevelType w:val="hybridMultilevel"/>
    <w:tmpl w:val="FF668CF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7E4D36CE"/>
    <w:multiLevelType w:val="hybridMultilevel"/>
    <w:tmpl w:val="82462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EA13699"/>
    <w:multiLevelType w:val="multilevel"/>
    <w:tmpl w:val="469C1C82"/>
    <w:lvl w:ilvl="0">
      <w:start w:val="2"/>
      <w:numFmt w:val="decimal"/>
      <w:lvlText w:val="%1)"/>
      <w:lvlJc w:val="left"/>
      <w:pPr>
        <w:ind w:left="360" w:hanging="360"/>
      </w:pPr>
      <w:rPr>
        <w:rFonts w:hint="default"/>
        <w:b w:val="0"/>
      </w:rPr>
    </w:lvl>
    <w:lvl w:ilvl="1">
      <w:start w:val="3"/>
      <w:numFmt w:val="lowerLetter"/>
      <w:lvlText w:val="%2)"/>
      <w:lvlJc w:val="left"/>
      <w:pPr>
        <w:ind w:left="720" w:hanging="360"/>
      </w:pPr>
      <w:rPr>
        <w:rFonts w:hint="default"/>
      </w:rPr>
    </w:lvl>
    <w:lvl w:ilvl="2">
      <w:start w:val="4"/>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8"/>
  </w:num>
  <w:num w:numId="2">
    <w:abstractNumId w:val="36"/>
  </w:num>
  <w:num w:numId="3">
    <w:abstractNumId w:val="16"/>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0"/>
  </w:num>
  <w:num w:numId="15">
    <w:abstractNumId w:val="60"/>
  </w:num>
  <w:num w:numId="16">
    <w:abstractNumId w:val="32"/>
  </w:num>
  <w:num w:numId="17">
    <w:abstractNumId w:val="13"/>
  </w:num>
  <w:num w:numId="18">
    <w:abstractNumId w:val="28"/>
  </w:num>
  <w:num w:numId="19">
    <w:abstractNumId w:val="43"/>
  </w:num>
  <w:num w:numId="20">
    <w:abstractNumId w:val="31"/>
  </w:num>
  <w:num w:numId="21">
    <w:abstractNumId w:val="54"/>
  </w:num>
  <w:num w:numId="22">
    <w:abstractNumId w:val="42"/>
  </w:num>
  <w:num w:numId="23">
    <w:abstractNumId w:val="18"/>
  </w:num>
  <w:num w:numId="24">
    <w:abstractNumId w:val="46"/>
  </w:num>
  <w:num w:numId="25">
    <w:abstractNumId w:val="55"/>
  </w:num>
  <w:num w:numId="26">
    <w:abstractNumId w:val="50"/>
  </w:num>
  <w:num w:numId="27">
    <w:abstractNumId w:val="39"/>
  </w:num>
  <w:num w:numId="28">
    <w:abstractNumId w:val="67"/>
  </w:num>
  <w:num w:numId="29">
    <w:abstractNumId w:val="15"/>
  </w:num>
  <w:num w:numId="30">
    <w:abstractNumId w:val="34"/>
  </w:num>
  <w:num w:numId="31">
    <w:abstractNumId w:val="49"/>
  </w:num>
  <w:num w:numId="32">
    <w:abstractNumId w:val="62"/>
  </w:num>
  <w:num w:numId="33">
    <w:abstractNumId w:val="57"/>
  </w:num>
  <w:num w:numId="34">
    <w:abstractNumId w:val="10"/>
  </w:num>
  <w:num w:numId="35">
    <w:abstractNumId w:val="33"/>
  </w:num>
  <w:num w:numId="36">
    <w:abstractNumId w:val="17"/>
  </w:num>
  <w:num w:numId="37">
    <w:abstractNumId w:val="58"/>
  </w:num>
  <w:num w:numId="38">
    <w:abstractNumId w:val="53"/>
  </w:num>
  <w:num w:numId="39">
    <w:abstractNumId w:val="51"/>
  </w:num>
  <w:num w:numId="40">
    <w:abstractNumId w:val="11"/>
  </w:num>
  <w:num w:numId="41">
    <w:abstractNumId w:val="59"/>
  </w:num>
  <w:num w:numId="42">
    <w:abstractNumId w:val="52"/>
  </w:num>
  <w:num w:numId="43">
    <w:abstractNumId w:val="56"/>
  </w:num>
  <w:num w:numId="44">
    <w:abstractNumId w:val="61"/>
  </w:num>
  <w:num w:numId="45">
    <w:abstractNumId w:val="23"/>
  </w:num>
  <w:num w:numId="46">
    <w:abstractNumId w:val="37"/>
  </w:num>
  <w:num w:numId="47">
    <w:abstractNumId w:val="66"/>
  </w:num>
  <w:num w:numId="48">
    <w:abstractNumId w:val="35"/>
  </w:num>
  <w:num w:numId="49">
    <w:abstractNumId w:val="25"/>
  </w:num>
  <w:num w:numId="50">
    <w:abstractNumId w:val="41"/>
  </w:num>
  <w:num w:numId="51">
    <w:abstractNumId w:val="14"/>
  </w:num>
  <w:num w:numId="52">
    <w:abstractNumId w:val="26"/>
  </w:num>
  <w:num w:numId="53">
    <w:abstractNumId w:val="45"/>
  </w:num>
  <w:num w:numId="54">
    <w:abstractNumId w:val="63"/>
  </w:num>
  <w:num w:numId="55">
    <w:abstractNumId w:val="30"/>
  </w:num>
  <w:num w:numId="56">
    <w:abstractNumId w:val="29"/>
  </w:num>
  <w:num w:numId="57">
    <w:abstractNumId w:val="47"/>
  </w:num>
  <w:num w:numId="58">
    <w:abstractNumId w:val="12"/>
  </w:num>
  <w:num w:numId="59">
    <w:abstractNumId w:val="64"/>
  </w:num>
  <w:num w:numId="60">
    <w:abstractNumId w:val="65"/>
  </w:num>
  <w:num w:numId="61">
    <w:abstractNumId w:val="48"/>
  </w:num>
  <w:num w:numId="62">
    <w:abstractNumId w:val="44"/>
  </w:num>
  <w:num w:numId="63">
    <w:abstractNumId w:val="21"/>
  </w:num>
  <w:num w:numId="64">
    <w:abstractNumId w:val="27"/>
  </w:num>
  <w:num w:numId="65">
    <w:abstractNumId w:val="40"/>
  </w:num>
  <w:num w:numId="66">
    <w:abstractNumId w:val="24"/>
  </w:num>
  <w:num w:numId="67">
    <w:abstractNumId w:val="19"/>
  </w:num>
  <w:num w:numId="68">
    <w:abstractNumId w:val="2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ynolds, Joel H.">
    <w15:presenceInfo w15:providerId="AD" w15:userId="S-1-5-21-3057704224-1774555873-248915221-46027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trackRevisions/>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158C"/>
    <w:rsid w:val="00003E3B"/>
    <w:rsid w:val="00004673"/>
    <w:rsid w:val="000054EC"/>
    <w:rsid w:val="00005507"/>
    <w:rsid w:val="00006076"/>
    <w:rsid w:val="00006AC2"/>
    <w:rsid w:val="00007524"/>
    <w:rsid w:val="000079E7"/>
    <w:rsid w:val="00007C2D"/>
    <w:rsid w:val="00010FC4"/>
    <w:rsid w:val="0001170E"/>
    <w:rsid w:val="00012897"/>
    <w:rsid w:val="00013A62"/>
    <w:rsid w:val="00013D4A"/>
    <w:rsid w:val="000148A3"/>
    <w:rsid w:val="00015E4B"/>
    <w:rsid w:val="00016062"/>
    <w:rsid w:val="00016A82"/>
    <w:rsid w:val="00017987"/>
    <w:rsid w:val="00020F36"/>
    <w:rsid w:val="0002168D"/>
    <w:rsid w:val="00023115"/>
    <w:rsid w:val="0002452D"/>
    <w:rsid w:val="00024834"/>
    <w:rsid w:val="00025135"/>
    <w:rsid w:val="0002514B"/>
    <w:rsid w:val="000257E9"/>
    <w:rsid w:val="00025BAF"/>
    <w:rsid w:val="00026926"/>
    <w:rsid w:val="000270A0"/>
    <w:rsid w:val="00030854"/>
    <w:rsid w:val="000316D1"/>
    <w:rsid w:val="00032186"/>
    <w:rsid w:val="00032B86"/>
    <w:rsid w:val="00034253"/>
    <w:rsid w:val="000349B4"/>
    <w:rsid w:val="0003557C"/>
    <w:rsid w:val="000360F0"/>
    <w:rsid w:val="00037AA7"/>
    <w:rsid w:val="0004091B"/>
    <w:rsid w:val="00040A87"/>
    <w:rsid w:val="000411E5"/>
    <w:rsid w:val="000412B6"/>
    <w:rsid w:val="00041720"/>
    <w:rsid w:val="00041963"/>
    <w:rsid w:val="00041B48"/>
    <w:rsid w:val="00041BED"/>
    <w:rsid w:val="00042214"/>
    <w:rsid w:val="00042267"/>
    <w:rsid w:val="000436F7"/>
    <w:rsid w:val="00045744"/>
    <w:rsid w:val="00045AFA"/>
    <w:rsid w:val="00045B3A"/>
    <w:rsid w:val="00045CF5"/>
    <w:rsid w:val="000474EF"/>
    <w:rsid w:val="00047994"/>
    <w:rsid w:val="00047A2A"/>
    <w:rsid w:val="0005083C"/>
    <w:rsid w:val="00050DC7"/>
    <w:rsid w:val="00050E71"/>
    <w:rsid w:val="0005217A"/>
    <w:rsid w:val="000535DF"/>
    <w:rsid w:val="000542A9"/>
    <w:rsid w:val="000546ED"/>
    <w:rsid w:val="00054FDF"/>
    <w:rsid w:val="00055053"/>
    <w:rsid w:val="00055756"/>
    <w:rsid w:val="00056E0D"/>
    <w:rsid w:val="00057981"/>
    <w:rsid w:val="00060139"/>
    <w:rsid w:val="00060AC3"/>
    <w:rsid w:val="00061C8C"/>
    <w:rsid w:val="00061D0F"/>
    <w:rsid w:val="00063174"/>
    <w:rsid w:val="00063EFD"/>
    <w:rsid w:val="00064D29"/>
    <w:rsid w:val="00065079"/>
    <w:rsid w:val="00065179"/>
    <w:rsid w:val="00065BBD"/>
    <w:rsid w:val="000665A5"/>
    <w:rsid w:val="000705C8"/>
    <w:rsid w:val="00070FD3"/>
    <w:rsid w:val="000717F1"/>
    <w:rsid w:val="00071B51"/>
    <w:rsid w:val="0007361F"/>
    <w:rsid w:val="00073C53"/>
    <w:rsid w:val="0007443D"/>
    <w:rsid w:val="000749A3"/>
    <w:rsid w:val="00075619"/>
    <w:rsid w:val="00076D39"/>
    <w:rsid w:val="00077F8B"/>
    <w:rsid w:val="00080163"/>
    <w:rsid w:val="00081E48"/>
    <w:rsid w:val="00082DAA"/>
    <w:rsid w:val="0008421C"/>
    <w:rsid w:val="000850A7"/>
    <w:rsid w:val="000850F2"/>
    <w:rsid w:val="00086713"/>
    <w:rsid w:val="0008690E"/>
    <w:rsid w:val="00086995"/>
    <w:rsid w:val="000871CA"/>
    <w:rsid w:val="00090AE5"/>
    <w:rsid w:val="00090B35"/>
    <w:rsid w:val="00091BAF"/>
    <w:rsid w:val="00092A11"/>
    <w:rsid w:val="000933BA"/>
    <w:rsid w:val="00093461"/>
    <w:rsid w:val="00093511"/>
    <w:rsid w:val="00093AC8"/>
    <w:rsid w:val="00093ED4"/>
    <w:rsid w:val="0009407F"/>
    <w:rsid w:val="000949CD"/>
    <w:rsid w:val="000949E8"/>
    <w:rsid w:val="00095A95"/>
    <w:rsid w:val="00096196"/>
    <w:rsid w:val="00096742"/>
    <w:rsid w:val="00096A0E"/>
    <w:rsid w:val="00097479"/>
    <w:rsid w:val="00097D5C"/>
    <w:rsid w:val="000A0F92"/>
    <w:rsid w:val="000A2A19"/>
    <w:rsid w:val="000A3BAE"/>
    <w:rsid w:val="000A3BD3"/>
    <w:rsid w:val="000A3DDB"/>
    <w:rsid w:val="000A40A0"/>
    <w:rsid w:val="000A4B3B"/>
    <w:rsid w:val="000A4D3E"/>
    <w:rsid w:val="000A4DFC"/>
    <w:rsid w:val="000A4F14"/>
    <w:rsid w:val="000A530F"/>
    <w:rsid w:val="000A53CC"/>
    <w:rsid w:val="000A5626"/>
    <w:rsid w:val="000A58B8"/>
    <w:rsid w:val="000A5ED2"/>
    <w:rsid w:val="000A72B7"/>
    <w:rsid w:val="000A72C1"/>
    <w:rsid w:val="000A77A2"/>
    <w:rsid w:val="000B0381"/>
    <w:rsid w:val="000B09BB"/>
    <w:rsid w:val="000B1199"/>
    <w:rsid w:val="000B38EF"/>
    <w:rsid w:val="000B406B"/>
    <w:rsid w:val="000B567C"/>
    <w:rsid w:val="000B5988"/>
    <w:rsid w:val="000B64FA"/>
    <w:rsid w:val="000B6DD2"/>
    <w:rsid w:val="000C1486"/>
    <w:rsid w:val="000C31A6"/>
    <w:rsid w:val="000C3500"/>
    <w:rsid w:val="000C3CBF"/>
    <w:rsid w:val="000C419E"/>
    <w:rsid w:val="000C4A00"/>
    <w:rsid w:val="000C5B42"/>
    <w:rsid w:val="000C65D3"/>
    <w:rsid w:val="000C6BC8"/>
    <w:rsid w:val="000C7A3A"/>
    <w:rsid w:val="000D000E"/>
    <w:rsid w:val="000D04B0"/>
    <w:rsid w:val="000D0597"/>
    <w:rsid w:val="000D0D2C"/>
    <w:rsid w:val="000D1164"/>
    <w:rsid w:val="000D13E8"/>
    <w:rsid w:val="000D211B"/>
    <w:rsid w:val="000D21AA"/>
    <w:rsid w:val="000D29ED"/>
    <w:rsid w:val="000D3B06"/>
    <w:rsid w:val="000D4ED2"/>
    <w:rsid w:val="000D5CE4"/>
    <w:rsid w:val="000D7EBC"/>
    <w:rsid w:val="000D7F75"/>
    <w:rsid w:val="000E0BB6"/>
    <w:rsid w:val="000E2306"/>
    <w:rsid w:val="000E24E8"/>
    <w:rsid w:val="000E282A"/>
    <w:rsid w:val="000E2962"/>
    <w:rsid w:val="000E2C26"/>
    <w:rsid w:val="000E2C59"/>
    <w:rsid w:val="000E2EED"/>
    <w:rsid w:val="000E3965"/>
    <w:rsid w:val="000E3F36"/>
    <w:rsid w:val="000E48CF"/>
    <w:rsid w:val="000E4AC6"/>
    <w:rsid w:val="000E5325"/>
    <w:rsid w:val="000E5AB2"/>
    <w:rsid w:val="000E5C37"/>
    <w:rsid w:val="000E5CFA"/>
    <w:rsid w:val="000E6660"/>
    <w:rsid w:val="000E7A4E"/>
    <w:rsid w:val="000E7BC8"/>
    <w:rsid w:val="000F19D8"/>
    <w:rsid w:val="000F220F"/>
    <w:rsid w:val="000F2283"/>
    <w:rsid w:val="000F26E8"/>
    <w:rsid w:val="000F2CBC"/>
    <w:rsid w:val="000F385F"/>
    <w:rsid w:val="000F45DE"/>
    <w:rsid w:val="000F54FE"/>
    <w:rsid w:val="000F5B8F"/>
    <w:rsid w:val="000F5C8B"/>
    <w:rsid w:val="000F673E"/>
    <w:rsid w:val="000F6D3A"/>
    <w:rsid w:val="000F70A9"/>
    <w:rsid w:val="000F7725"/>
    <w:rsid w:val="000F7B51"/>
    <w:rsid w:val="000F7CCE"/>
    <w:rsid w:val="00100743"/>
    <w:rsid w:val="0010075E"/>
    <w:rsid w:val="00100CE7"/>
    <w:rsid w:val="00100F6D"/>
    <w:rsid w:val="00101A1C"/>
    <w:rsid w:val="00101E59"/>
    <w:rsid w:val="00102214"/>
    <w:rsid w:val="001025E1"/>
    <w:rsid w:val="00103874"/>
    <w:rsid w:val="001038B6"/>
    <w:rsid w:val="00104EFC"/>
    <w:rsid w:val="00106660"/>
    <w:rsid w:val="001066CC"/>
    <w:rsid w:val="00106894"/>
    <w:rsid w:val="00110065"/>
    <w:rsid w:val="00110805"/>
    <w:rsid w:val="00110AEA"/>
    <w:rsid w:val="00111C1D"/>
    <w:rsid w:val="00111C9D"/>
    <w:rsid w:val="00111CCD"/>
    <w:rsid w:val="0011294F"/>
    <w:rsid w:val="00114C07"/>
    <w:rsid w:val="00114E2F"/>
    <w:rsid w:val="00115D0A"/>
    <w:rsid w:val="001161CE"/>
    <w:rsid w:val="00116A9E"/>
    <w:rsid w:val="00117C10"/>
    <w:rsid w:val="0012069E"/>
    <w:rsid w:val="00122299"/>
    <w:rsid w:val="00122E3B"/>
    <w:rsid w:val="00123118"/>
    <w:rsid w:val="0012499A"/>
    <w:rsid w:val="001254BB"/>
    <w:rsid w:val="00125EA1"/>
    <w:rsid w:val="00126765"/>
    <w:rsid w:val="00130A74"/>
    <w:rsid w:val="001316B0"/>
    <w:rsid w:val="00131F70"/>
    <w:rsid w:val="00134BE5"/>
    <w:rsid w:val="001358B0"/>
    <w:rsid w:val="00135C8C"/>
    <w:rsid w:val="0013754F"/>
    <w:rsid w:val="00137F46"/>
    <w:rsid w:val="0014023C"/>
    <w:rsid w:val="0014363C"/>
    <w:rsid w:val="00144B78"/>
    <w:rsid w:val="00144D76"/>
    <w:rsid w:val="001453EF"/>
    <w:rsid w:val="00145862"/>
    <w:rsid w:val="001459E5"/>
    <w:rsid w:val="00145ABD"/>
    <w:rsid w:val="0014613D"/>
    <w:rsid w:val="001500B5"/>
    <w:rsid w:val="001500F6"/>
    <w:rsid w:val="001512B8"/>
    <w:rsid w:val="00151506"/>
    <w:rsid w:val="001517E0"/>
    <w:rsid w:val="00151A8A"/>
    <w:rsid w:val="00151FBA"/>
    <w:rsid w:val="001520FB"/>
    <w:rsid w:val="00153AD0"/>
    <w:rsid w:val="00154396"/>
    <w:rsid w:val="001548EE"/>
    <w:rsid w:val="0015509C"/>
    <w:rsid w:val="00155883"/>
    <w:rsid w:val="001562A3"/>
    <w:rsid w:val="00156A0A"/>
    <w:rsid w:val="00157A39"/>
    <w:rsid w:val="00160083"/>
    <w:rsid w:val="00161E0B"/>
    <w:rsid w:val="00163023"/>
    <w:rsid w:val="00163543"/>
    <w:rsid w:val="001642D1"/>
    <w:rsid w:val="00164D3D"/>
    <w:rsid w:val="00164F85"/>
    <w:rsid w:val="00165179"/>
    <w:rsid w:val="0016552D"/>
    <w:rsid w:val="00165826"/>
    <w:rsid w:val="001658C5"/>
    <w:rsid w:val="00166D82"/>
    <w:rsid w:val="00166E27"/>
    <w:rsid w:val="00167952"/>
    <w:rsid w:val="0017082F"/>
    <w:rsid w:val="001708BA"/>
    <w:rsid w:val="0017159F"/>
    <w:rsid w:val="00171CC7"/>
    <w:rsid w:val="00171FBA"/>
    <w:rsid w:val="00172994"/>
    <w:rsid w:val="001730A9"/>
    <w:rsid w:val="0017316F"/>
    <w:rsid w:val="0017356B"/>
    <w:rsid w:val="001735F3"/>
    <w:rsid w:val="001747CB"/>
    <w:rsid w:val="00174A58"/>
    <w:rsid w:val="00175F88"/>
    <w:rsid w:val="001772AF"/>
    <w:rsid w:val="0017775A"/>
    <w:rsid w:val="001805A6"/>
    <w:rsid w:val="00180E0B"/>
    <w:rsid w:val="001810B3"/>
    <w:rsid w:val="00182320"/>
    <w:rsid w:val="001824D6"/>
    <w:rsid w:val="00183882"/>
    <w:rsid w:val="00183AD1"/>
    <w:rsid w:val="001840E1"/>
    <w:rsid w:val="001848BB"/>
    <w:rsid w:val="00184C9C"/>
    <w:rsid w:val="00185416"/>
    <w:rsid w:val="001859FE"/>
    <w:rsid w:val="00185E46"/>
    <w:rsid w:val="00185F08"/>
    <w:rsid w:val="00186D82"/>
    <w:rsid w:val="00187F67"/>
    <w:rsid w:val="00190242"/>
    <w:rsid w:val="001902A0"/>
    <w:rsid w:val="0019071C"/>
    <w:rsid w:val="001911D4"/>
    <w:rsid w:val="00191334"/>
    <w:rsid w:val="001929DF"/>
    <w:rsid w:val="00194BBD"/>
    <w:rsid w:val="00195CC4"/>
    <w:rsid w:val="001975FC"/>
    <w:rsid w:val="001977EB"/>
    <w:rsid w:val="00197F99"/>
    <w:rsid w:val="001A0739"/>
    <w:rsid w:val="001A3459"/>
    <w:rsid w:val="001A432C"/>
    <w:rsid w:val="001A456D"/>
    <w:rsid w:val="001A4A8F"/>
    <w:rsid w:val="001A55E2"/>
    <w:rsid w:val="001A562A"/>
    <w:rsid w:val="001A5FC3"/>
    <w:rsid w:val="001A6713"/>
    <w:rsid w:val="001A67EC"/>
    <w:rsid w:val="001B0FC3"/>
    <w:rsid w:val="001B259E"/>
    <w:rsid w:val="001B2C8E"/>
    <w:rsid w:val="001B30CF"/>
    <w:rsid w:val="001B3CE9"/>
    <w:rsid w:val="001B4E7F"/>
    <w:rsid w:val="001B5178"/>
    <w:rsid w:val="001B5A85"/>
    <w:rsid w:val="001B5AF2"/>
    <w:rsid w:val="001B62AC"/>
    <w:rsid w:val="001B710B"/>
    <w:rsid w:val="001B78DF"/>
    <w:rsid w:val="001B7974"/>
    <w:rsid w:val="001C09FE"/>
    <w:rsid w:val="001C0BE7"/>
    <w:rsid w:val="001C203C"/>
    <w:rsid w:val="001C3839"/>
    <w:rsid w:val="001C5DA2"/>
    <w:rsid w:val="001C5E3F"/>
    <w:rsid w:val="001C6485"/>
    <w:rsid w:val="001D0385"/>
    <w:rsid w:val="001D08CD"/>
    <w:rsid w:val="001D0FA1"/>
    <w:rsid w:val="001D168C"/>
    <w:rsid w:val="001D1AB9"/>
    <w:rsid w:val="001D1D4D"/>
    <w:rsid w:val="001D2148"/>
    <w:rsid w:val="001D2C0A"/>
    <w:rsid w:val="001D3139"/>
    <w:rsid w:val="001D35B7"/>
    <w:rsid w:val="001D38D5"/>
    <w:rsid w:val="001D4B32"/>
    <w:rsid w:val="001D5536"/>
    <w:rsid w:val="001D61D3"/>
    <w:rsid w:val="001D71DB"/>
    <w:rsid w:val="001E0395"/>
    <w:rsid w:val="001E0827"/>
    <w:rsid w:val="001E1DA6"/>
    <w:rsid w:val="001E27CC"/>
    <w:rsid w:val="001E2A7F"/>
    <w:rsid w:val="001E2DCB"/>
    <w:rsid w:val="001E3053"/>
    <w:rsid w:val="001E3E1D"/>
    <w:rsid w:val="001E403F"/>
    <w:rsid w:val="001E49CC"/>
    <w:rsid w:val="001E4DB5"/>
    <w:rsid w:val="001E4F35"/>
    <w:rsid w:val="001E4FA6"/>
    <w:rsid w:val="001E528B"/>
    <w:rsid w:val="001E5427"/>
    <w:rsid w:val="001E5FAE"/>
    <w:rsid w:val="001E6268"/>
    <w:rsid w:val="001E6DD2"/>
    <w:rsid w:val="001E7D21"/>
    <w:rsid w:val="001F005B"/>
    <w:rsid w:val="001F015A"/>
    <w:rsid w:val="001F1125"/>
    <w:rsid w:val="001F174A"/>
    <w:rsid w:val="001F203A"/>
    <w:rsid w:val="001F25EF"/>
    <w:rsid w:val="001F2C78"/>
    <w:rsid w:val="001F33DA"/>
    <w:rsid w:val="001F4309"/>
    <w:rsid w:val="001F4336"/>
    <w:rsid w:val="001F49AB"/>
    <w:rsid w:val="001F4D26"/>
    <w:rsid w:val="001F583E"/>
    <w:rsid w:val="001F5968"/>
    <w:rsid w:val="001F6765"/>
    <w:rsid w:val="001F7335"/>
    <w:rsid w:val="001F73B2"/>
    <w:rsid w:val="001F7EF2"/>
    <w:rsid w:val="00200685"/>
    <w:rsid w:val="00201430"/>
    <w:rsid w:val="00201C46"/>
    <w:rsid w:val="002023BB"/>
    <w:rsid w:val="00202914"/>
    <w:rsid w:val="00202C47"/>
    <w:rsid w:val="00202DAB"/>
    <w:rsid w:val="00203419"/>
    <w:rsid w:val="00203869"/>
    <w:rsid w:val="00203CD0"/>
    <w:rsid w:val="00203EFE"/>
    <w:rsid w:val="00203FCA"/>
    <w:rsid w:val="00204B56"/>
    <w:rsid w:val="00204F68"/>
    <w:rsid w:val="002051B0"/>
    <w:rsid w:val="00205CD1"/>
    <w:rsid w:val="00205E2A"/>
    <w:rsid w:val="00207655"/>
    <w:rsid w:val="00210856"/>
    <w:rsid w:val="0021139E"/>
    <w:rsid w:val="00212378"/>
    <w:rsid w:val="0021237F"/>
    <w:rsid w:val="00212FAF"/>
    <w:rsid w:val="00213081"/>
    <w:rsid w:val="0021322E"/>
    <w:rsid w:val="00213654"/>
    <w:rsid w:val="00213C03"/>
    <w:rsid w:val="00213C72"/>
    <w:rsid w:val="00214A1E"/>
    <w:rsid w:val="00214B2F"/>
    <w:rsid w:val="002155B8"/>
    <w:rsid w:val="00215B80"/>
    <w:rsid w:val="0022020B"/>
    <w:rsid w:val="002211E0"/>
    <w:rsid w:val="00221F71"/>
    <w:rsid w:val="00222323"/>
    <w:rsid w:val="00223B22"/>
    <w:rsid w:val="00223D9E"/>
    <w:rsid w:val="002247FB"/>
    <w:rsid w:val="00227594"/>
    <w:rsid w:val="0022762D"/>
    <w:rsid w:val="00227AAD"/>
    <w:rsid w:val="00227BA4"/>
    <w:rsid w:val="002302B1"/>
    <w:rsid w:val="00230D98"/>
    <w:rsid w:val="00230E55"/>
    <w:rsid w:val="002327B1"/>
    <w:rsid w:val="00234052"/>
    <w:rsid w:val="002343D5"/>
    <w:rsid w:val="00234947"/>
    <w:rsid w:val="0023527C"/>
    <w:rsid w:val="00235532"/>
    <w:rsid w:val="00235CE9"/>
    <w:rsid w:val="00236EB5"/>
    <w:rsid w:val="0024027F"/>
    <w:rsid w:val="00241C24"/>
    <w:rsid w:val="002421DD"/>
    <w:rsid w:val="0024291B"/>
    <w:rsid w:val="00243DD6"/>
    <w:rsid w:val="002443A6"/>
    <w:rsid w:val="002449A5"/>
    <w:rsid w:val="00244B4A"/>
    <w:rsid w:val="00245718"/>
    <w:rsid w:val="00246088"/>
    <w:rsid w:val="00246242"/>
    <w:rsid w:val="00247651"/>
    <w:rsid w:val="002516C2"/>
    <w:rsid w:val="00253195"/>
    <w:rsid w:val="0025482C"/>
    <w:rsid w:val="0025531A"/>
    <w:rsid w:val="00255424"/>
    <w:rsid w:val="002567FA"/>
    <w:rsid w:val="00260013"/>
    <w:rsid w:val="0026125D"/>
    <w:rsid w:val="002612FE"/>
    <w:rsid w:val="00261EE6"/>
    <w:rsid w:val="00262AF2"/>
    <w:rsid w:val="00263387"/>
    <w:rsid w:val="00263A85"/>
    <w:rsid w:val="0026408C"/>
    <w:rsid w:val="00265544"/>
    <w:rsid w:val="00265B30"/>
    <w:rsid w:val="0027043B"/>
    <w:rsid w:val="002710F5"/>
    <w:rsid w:val="002711DA"/>
    <w:rsid w:val="00271990"/>
    <w:rsid w:val="00271BBB"/>
    <w:rsid w:val="00272029"/>
    <w:rsid w:val="0027227C"/>
    <w:rsid w:val="00272693"/>
    <w:rsid w:val="00272860"/>
    <w:rsid w:val="00272988"/>
    <w:rsid w:val="00273CB5"/>
    <w:rsid w:val="002741AC"/>
    <w:rsid w:val="0027448E"/>
    <w:rsid w:val="00274C94"/>
    <w:rsid w:val="00274E55"/>
    <w:rsid w:val="00274F44"/>
    <w:rsid w:val="00275107"/>
    <w:rsid w:val="002767F8"/>
    <w:rsid w:val="00277781"/>
    <w:rsid w:val="002808B5"/>
    <w:rsid w:val="00281C97"/>
    <w:rsid w:val="002828FC"/>
    <w:rsid w:val="002860EA"/>
    <w:rsid w:val="00286AF5"/>
    <w:rsid w:val="00286BDC"/>
    <w:rsid w:val="00287570"/>
    <w:rsid w:val="002903D6"/>
    <w:rsid w:val="0029065A"/>
    <w:rsid w:val="0029083A"/>
    <w:rsid w:val="00291792"/>
    <w:rsid w:val="00291A5A"/>
    <w:rsid w:val="00292995"/>
    <w:rsid w:val="002930B6"/>
    <w:rsid w:val="0029329D"/>
    <w:rsid w:val="00294357"/>
    <w:rsid w:val="00295DC4"/>
    <w:rsid w:val="00296F95"/>
    <w:rsid w:val="002972B2"/>
    <w:rsid w:val="002972DF"/>
    <w:rsid w:val="00297CFE"/>
    <w:rsid w:val="002A0465"/>
    <w:rsid w:val="002A20D9"/>
    <w:rsid w:val="002A5DC4"/>
    <w:rsid w:val="002A5EED"/>
    <w:rsid w:val="002A7456"/>
    <w:rsid w:val="002B0055"/>
    <w:rsid w:val="002B04BE"/>
    <w:rsid w:val="002B0A7D"/>
    <w:rsid w:val="002B148F"/>
    <w:rsid w:val="002B1BFC"/>
    <w:rsid w:val="002B1D72"/>
    <w:rsid w:val="002B2ADC"/>
    <w:rsid w:val="002B3802"/>
    <w:rsid w:val="002B479A"/>
    <w:rsid w:val="002B4A22"/>
    <w:rsid w:val="002B5792"/>
    <w:rsid w:val="002B6628"/>
    <w:rsid w:val="002B762F"/>
    <w:rsid w:val="002C01A0"/>
    <w:rsid w:val="002C04F5"/>
    <w:rsid w:val="002C058F"/>
    <w:rsid w:val="002C0DE7"/>
    <w:rsid w:val="002C1248"/>
    <w:rsid w:val="002C1A77"/>
    <w:rsid w:val="002C2CBA"/>
    <w:rsid w:val="002C3040"/>
    <w:rsid w:val="002C3BD0"/>
    <w:rsid w:val="002C3EFD"/>
    <w:rsid w:val="002C40DB"/>
    <w:rsid w:val="002C430B"/>
    <w:rsid w:val="002C453E"/>
    <w:rsid w:val="002C45AC"/>
    <w:rsid w:val="002C5AFB"/>
    <w:rsid w:val="002C5C14"/>
    <w:rsid w:val="002C6488"/>
    <w:rsid w:val="002C64F6"/>
    <w:rsid w:val="002C6655"/>
    <w:rsid w:val="002C6D86"/>
    <w:rsid w:val="002C6F5F"/>
    <w:rsid w:val="002C7D45"/>
    <w:rsid w:val="002D03F1"/>
    <w:rsid w:val="002D0FE5"/>
    <w:rsid w:val="002D1AF1"/>
    <w:rsid w:val="002D2C75"/>
    <w:rsid w:val="002D2D46"/>
    <w:rsid w:val="002D4E29"/>
    <w:rsid w:val="002D6C8E"/>
    <w:rsid w:val="002D767E"/>
    <w:rsid w:val="002D794F"/>
    <w:rsid w:val="002D7F16"/>
    <w:rsid w:val="002E03D8"/>
    <w:rsid w:val="002E06A9"/>
    <w:rsid w:val="002E1787"/>
    <w:rsid w:val="002E2202"/>
    <w:rsid w:val="002E2E3E"/>
    <w:rsid w:val="002E36A1"/>
    <w:rsid w:val="002E3A3F"/>
    <w:rsid w:val="002E5B05"/>
    <w:rsid w:val="002F0154"/>
    <w:rsid w:val="002F12DA"/>
    <w:rsid w:val="002F1612"/>
    <w:rsid w:val="002F3084"/>
    <w:rsid w:val="002F364D"/>
    <w:rsid w:val="002F3783"/>
    <w:rsid w:val="002F3F78"/>
    <w:rsid w:val="002F5482"/>
    <w:rsid w:val="002F5B91"/>
    <w:rsid w:val="002F6487"/>
    <w:rsid w:val="002F7656"/>
    <w:rsid w:val="002F7740"/>
    <w:rsid w:val="002F7FE4"/>
    <w:rsid w:val="002F7FF8"/>
    <w:rsid w:val="003001DC"/>
    <w:rsid w:val="00300B5B"/>
    <w:rsid w:val="00301BE6"/>
    <w:rsid w:val="00303752"/>
    <w:rsid w:val="0030392A"/>
    <w:rsid w:val="003043DF"/>
    <w:rsid w:val="00304492"/>
    <w:rsid w:val="00304797"/>
    <w:rsid w:val="00305CF6"/>
    <w:rsid w:val="0030620F"/>
    <w:rsid w:val="003068F7"/>
    <w:rsid w:val="00306C08"/>
    <w:rsid w:val="003104A0"/>
    <w:rsid w:val="00310B2A"/>
    <w:rsid w:val="00310CCE"/>
    <w:rsid w:val="0031133D"/>
    <w:rsid w:val="00311AF8"/>
    <w:rsid w:val="003130CF"/>
    <w:rsid w:val="0031385C"/>
    <w:rsid w:val="00313928"/>
    <w:rsid w:val="00313AE7"/>
    <w:rsid w:val="00313C65"/>
    <w:rsid w:val="00313D96"/>
    <w:rsid w:val="003143D2"/>
    <w:rsid w:val="00314702"/>
    <w:rsid w:val="00314BCA"/>
    <w:rsid w:val="00315873"/>
    <w:rsid w:val="00315FE6"/>
    <w:rsid w:val="003165D1"/>
    <w:rsid w:val="00317A1F"/>
    <w:rsid w:val="00317E91"/>
    <w:rsid w:val="00320F92"/>
    <w:rsid w:val="0032177C"/>
    <w:rsid w:val="00322B41"/>
    <w:rsid w:val="00322ED4"/>
    <w:rsid w:val="00323104"/>
    <w:rsid w:val="003243F7"/>
    <w:rsid w:val="00324736"/>
    <w:rsid w:val="0032497C"/>
    <w:rsid w:val="00327122"/>
    <w:rsid w:val="003307F1"/>
    <w:rsid w:val="003330FA"/>
    <w:rsid w:val="003337E6"/>
    <w:rsid w:val="00334B4A"/>
    <w:rsid w:val="0033504A"/>
    <w:rsid w:val="003407C7"/>
    <w:rsid w:val="0034091B"/>
    <w:rsid w:val="00340DBC"/>
    <w:rsid w:val="00340F02"/>
    <w:rsid w:val="00341096"/>
    <w:rsid w:val="00341BCC"/>
    <w:rsid w:val="00342C46"/>
    <w:rsid w:val="00344999"/>
    <w:rsid w:val="00344CBE"/>
    <w:rsid w:val="00344E83"/>
    <w:rsid w:val="00347DC4"/>
    <w:rsid w:val="00347EAE"/>
    <w:rsid w:val="00347F5D"/>
    <w:rsid w:val="00350017"/>
    <w:rsid w:val="0035091C"/>
    <w:rsid w:val="00350FC8"/>
    <w:rsid w:val="00351D59"/>
    <w:rsid w:val="0035667B"/>
    <w:rsid w:val="00357EE5"/>
    <w:rsid w:val="00360803"/>
    <w:rsid w:val="00360A7B"/>
    <w:rsid w:val="00361DCB"/>
    <w:rsid w:val="00362092"/>
    <w:rsid w:val="003629C1"/>
    <w:rsid w:val="003632C4"/>
    <w:rsid w:val="00364976"/>
    <w:rsid w:val="0036552F"/>
    <w:rsid w:val="00365B95"/>
    <w:rsid w:val="00365CB6"/>
    <w:rsid w:val="00365D1F"/>
    <w:rsid w:val="00366220"/>
    <w:rsid w:val="00366737"/>
    <w:rsid w:val="00366AC6"/>
    <w:rsid w:val="00366CD7"/>
    <w:rsid w:val="003675CA"/>
    <w:rsid w:val="0036791A"/>
    <w:rsid w:val="003702C7"/>
    <w:rsid w:val="00371009"/>
    <w:rsid w:val="00371388"/>
    <w:rsid w:val="00372889"/>
    <w:rsid w:val="0037326E"/>
    <w:rsid w:val="00373C2F"/>
    <w:rsid w:val="00373E6E"/>
    <w:rsid w:val="00375127"/>
    <w:rsid w:val="003757B3"/>
    <w:rsid w:val="00375CBA"/>
    <w:rsid w:val="00375D32"/>
    <w:rsid w:val="00375F1B"/>
    <w:rsid w:val="00376AD4"/>
    <w:rsid w:val="003777B5"/>
    <w:rsid w:val="00377B01"/>
    <w:rsid w:val="003801E3"/>
    <w:rsid w:val="0038074A"/>
    <w:rsid w:val="00381D1E"/>
    <w:rsid w:val="00385E92"/>
    <w:rsid w:val="00386C45"/>
    <w:rsid w:val="00387247"/>
    <w:rsid w:val="0038762B"/>
    <w:rsid w:val="0039182A"/>
    <w:rsid w:val="0039183E"/>
    <w:rsid w:val="00391D1D"/>
    <w:rsid w:val="00392356"/>
    <w:rsid w:val="00392A0C"/>
    <w:rsid w:val="00392F7C"/>
    <w:rsid w:val="00393416"/>
    <w:rsid w:val="00393CCF"/>
    <w:rsid w:val="00393D96"/>
    <w:rsid w:val="0039492A"/>
    <w:rsid w:val="00395109"/>
    <w:rsid w:val="00395E1B"/>
    <w:rsid w:val="00395FCB"/>
    <w:rsid w:val="003961C6"/>
    <w:rsid w:val="003964C9"/>
    <w:rsid w:val="003967BA"/>
    <w:rsid w:val="00396943"/>
    <w:rsid w:val="003A01F3"/>
    <w:rsid w:val="003A23DB"/>
    <w:rsid w:val="003A2E00"/>
    <w:rsid w:val="003A3434"/>
    <w:rsid w:val="003A349D"/>
    <w:rsid w:val="003A4404"/>
    <w:rsid w:val="003A51C8"/>
    <w:rsid w:val="003A61F2"/>
    <w:rsid w:val="003A6465"/>
    <w:rsid w:val="003A69A7"/>
    <w:rsid w:val="003A6E7D"/>
    <w:rsid w:val="003B0DA5"/>
    <w:rsid w:val="003B1327"/>
    <w:rsid w:val="003B1C48"/>
    <w:rsid w:val="003B21C9"/>
    <w:rsid w:val="003B2898"/>
    <w:rsid w:val="003B2986"/>
    <w:rsid w:val="003B32DB"/>
    <w:rsid w:val="003B410C"/>
    <w:rsid w:val="003B5417"/>
    <w:rsid w:val="003B5E8A"/>
    <w:rsid w:val="003B5EDC"/>
    <w:rsid w:val="003B6B3E"/>
    <w:rsid w:val="003C0563"/>
    <w:rsid w:val="003C106D"/>
    <w:rsid w:val="003C3788"/>
    <w:rsid w:val="003C3B13"/>
    <w:rsid w:val="003C4D7D"/>
    <w:rsid w:val="003C5216"/>
    <w:rsid w:val="003C5412"/>
    <w:rsid w:val="003C57C3"/>
    <w:rsid w:val="003C66DD"/>
    <w:rsid w:val="003C689E"/>
    <w:rsid w:val="003C7F3A"/>
    <w:rsid w:val="003D0099"/>
    <w:rsid w:val="003D07DA"/>
    <w:rsid w:val="003D1488"/>
    <w:rsid w:val="003D2F7A"/>
    <w:rsid w:val="003D3AF3"/>
    <w:rsid w:val="003D3B82"/>
    <w:rsid w:val="003D438F"/>
    <w:rsid w:val="003D4E80"/>
    <w:rsid w:val="003D6DA6"/>
    <w:rsid w:val="003D6EFC"/>
    <w:rsid w:val="003D7502"/>
    <w:rsid w:val="003D7E75"/>
    <w:rsid w:val="003E0721"/>
    <w:rsid w:val="003E09C8"/>
    <w:rsid w:val="003E0AF6"/>
    <w:rsid w:val="003E28BA"/>
    <w:rsid w:val="003E32F2"/>
    <w:rsid w:val="003E3A3B"/>
    <w:rsid w:val="003E3F16"/>
    <w:rsid w:val="003E409E"/>
    <w:rsid w:val="003E4E3A"/>
    <w:rsid w:val="003E5E81"/>
    <w:rsid w:val="003E7623"/>
    <w:rsid w:val="003F0AAB"/>
    <w:rsid w:val="003F1E16"/>
    <w:rsid w:val="003F275F"/>
    <w:rsid w:val="003F2F80"/>
    <w:rsid w:val="003F34F0"/>
    <w:rsid w:val="003F3540"/>
    <w:rsid w:val="003F3DC5"/>
    <w:rsid w:val="003F3E9F"/>
    <w:rsid w:val="003F56A2"/>
    <w:rsid w:val="003F5A95"/>
    <w:rsid w:val="004000DC"/>
    <w:rsid w:val="004000F9"/>
    <w:rsid w:val="0040056D"/>
    <w:rsid w:val="00400746"/>
    <w:rsid w:val="00401930"/>
    <w:rsid w:val="00401E3C"/>
    <w:rsid w:val="004020BF"/>
    <w:rsid w:val="00402151"/>
    <w:rsid w:val="0040220A"/>
    <w:rsid w:val="00402B17"/>
    <w:rsid w:val="004033D1"/>
    <w:rsid w:val="00404163"/>
    <w:rsid w:val="00404A6C"/>
    <w:rsid w:val="00405B0F"/>
    <w:rsid w:val="00405CD9"/>
    <w:rsid w:val="00406E83"/>
    <w:rsid w:val="00407973"/>
    <w:rsid w:val="00410479"/>
    <w:rsid w:val="00410B42"/>
    <w:rsid w:val="00411746"/>
    <w:rsid w:val="00412514"/>
    <w:rsid w:val="00412825"/>
    <w:rsid w:val="00413819"/>
    <w:rsid w:val="004175A3"/>
    <w:rsid w:val="00417F6B"/>
    <w:rsid w:val="0042169A"/>
    <w:rsid w:val="004220EE"/>
    <w:rsid w:val="00422329"/>
    <w:rsid w:val="0042501A"/>
    <w:rsid w:val="0042580A"/>
    <w:rsid w:val="00426510"/>
    <w:rsid w:val="004268AC"/>
    <w:rsid w:val="00426C84"/>
    <w:rsid w:val="004318BB"/>
    <w:rsid w:val="0043216E"/>
    <w:rsid w:val="00433B7B"/>
    <w:rsid w:val="00433F93"/>
    <w:rsid w:val="004340EA"/>
    <w:rsid w:val="00434B4F"/>
    <w:rsid w:val="00434BB2"/>
    <w:rsid w:val="00434DB2"/>
    <w:rsid w:val="00441081"/>
    <w:rsid w:val="004415B8"/>
    <w:rsid w:val="004418F9"/>
    <w:rsid w:val="004419B9"/>
    <w:rsid w:val="00441A27"/>
    <w:rsid w:val="004425E0"/>
    <w:rsid w:val="00442697"/>
    <w:rsid w:val="0044289F"/>
    <w:rsid w:val="00442D19"/>
    <w:rsid w:val="00443959"/>
    <w:rsid w:val="00443AD5"/>
    <w:rsid w:val="00444BDE"/>
    <w:rsid w:val="00445023"/>
    <w:rsid w:val="00445BF8"/>
    <w:rsid w:val="00445D55"/>
    <w:rsid w:val="00445DC4"/>
    <w:rsid w:val="00446919"/>
    <w:rsid w:val="004478D7"/>
    <w:rsid w:val="00450504"/>
    <w:rsid w:val="00450714"/>
    <w:rsid w:val="00450E97"/>
    <w:rsid w:val="0045102E"/>
    <w:rsid w:val="00451ED1"/>
    <w:rsid w:val="004520D8"/>
    <w:rsid w:val="00452524"/>
    <w:rsid w:val="004527BF"/>
    <w:rsid w:val="0045292B"/>
    <w:rsid w:val="00452EF3"/>
    <w:rsid w:val="00453C00"/>
    <w:rsid w:val="0045554C"/>
    <w:rsid w:val="004567CF"/>
    <w:rsid w:val="004570C2"/>
    <w:rsid w:val="0045767C"/>
    <w:rsid w:val="00460125"/>
    <w:rsid w:val="004607EF"/>
    <w:rsid w:val="00460BFD"/>
    <w:rsid w:val="004616E8"/>
    <w:rsid w:val="00462D5C"/>
    <w:rsid w:val="0046303C"/>
    <w:rsid w:val="004635F3"/>
    <w:rsid w:val="004637A8"/>
    <w:rsid w:val="004647C7"/>
    <w:rsid w:val="00464B68"/>
    <w:rsid w:val="00465CAF"/>
    <w:rsid w:val="00465EC1"/>
    <w:rsid w:val="004667A4"/>
    <w:rsid w:val="004669AE"/>
    <w:rsid w:val="004673BB"/>
    <w:rsid w:val="00467887"/>
    <w:rsid w:val="00467F8B"/>
    <w:rsid w:val="004703BB"/>
    <w:rsid w:val="00471CD9"/>
    <w:rsid w:val="00472AFA"/>
    <w:rsid w:val="00472BF3"/>
    <w:rsid w:val="00472C31"/>
    <w:rsid w:val="0047372B"/>
    <w:rsid w:val="00473D1C"/>
    <w:rsid w:val="004754BE"/>
    <w:rsid w:val="004755ED"/>
    <w:rsid w:val="00475E1E"/>
    <w:rsid w:val="00476EF0"/>
    <w:rsid w:val="00477A63"/>
    <w:rsid w:val="00477BBA"/>
    <w:rsid w:val="00477DC6"/>
    <w:rsid w:val="004809CE"/>
    <w:rsid w:val="0048189C"/>
    <w:rsid w:val="00481A15"/>
    <w:rsid w:val="00481C0F"/>
    <w:rsid w:val="00483CAD"/>
    <w:rsid w:val="00485F75"/>
    <w:rsid w:val="0048686E"/>
    <w:rsid w:val="00487004"/>
    <w:rsid w:val="004874F2"/>
    <w:rsid w:val="00487CCA"/>
    <w:rsid w:val="004908D5"/>
    <w:rsid w:val="00490DF6"/>
    <w:rsid w:val="00493A4E"/>
    <w:rsid w:val="004943A1"/>
    <w:rsid w:val="0049507F"/>
    <w:rsid w:val="00495279"/>
    <w:rsid w:val="004955CD"/>
    <w:rsid w:val="00495C62"/>
    <w:rsid w:val="00496588"/>
    <w:rsid w:val="00496F2B"/>
    <w:rsid w:val="00497172"/>
    <w:rsid w:val="00497D5F"/>
    <w:rsid w:val="004A02C0"/>
    <w:rsid w:val="004A0F21"/>
    <w:rsid w:val="004A15FF"/>
    <w:rsid w:val="004A1F20"/>
    <w:rsid w:val="004A39A9"/>
    <w:rsid w:val="004A4631"/>
    <w:rsid w:val="004A4F1C"/>
    <w:rsid w:val="004A557A"/>
    <w:rsid w:val="004A6BDD"/>
    <w:rsid w:val="004A715D"/>
    <w:rsid w:val="004A727A"/>
    <w:rsid w:val="004A7705"/>
    <w:rsid w:val="004A79CF"/>
    <w:rsid w:val="004B0AE4"/>
    <w:rsid w:val="004B1C90"/>
    <w:rsid w:val="004B2DF6"/>
    <w:rsid w:val="004B36B2"/>
    <w:rsid w:val="004B5A01"/>
    <w:rsid w:val="004B5E22"/>
    <w:rsid w:val="004B6619"/>
    <w:rsid w:val="004B66DE"/>
    <w:rsid w:val="004B670C"/>
    <w:rsid w:val="004B6763"/>
    <w:rsid w:val="004B6797"/>
    <w:rsid w:val="004B7A07"/>
    <w:rsid w:val="004B7B2D"/>
    <w:rsid w:val="004C005C"/>
    <w:rsid w:val="004C0D0E"/>
    <w:rsid w:val="004C1288"/>
    <w:rsid w:val="004C2B0D"/>
    <w:rsid w:val="004C2D14"/>
    <w:rsid w:val="004C3B95"/>
    <w:rsid w:val="004C413A"/>
    <w:rsid w:val="004C4285"/>
    <w:rsid w:val="004C56C2"/>
    <w:rsid w:val="004C5DF5"/>
    <w:rsid w:val="004C65D1"/>
    <w:rsid w:val="004C6A76"/>
    <w:rsid w:val="004C6B17"/>
    <w:rsid w:val="004C6B81"/>
    <w:rsid w:val="004C7264"/>
    <w:rsid w:val="004C76C4"/>
    <w:rsid w:val="004C7BDE"/>
    <w:rsid w:val="004D09FE"/>
    <w:rsid w:val="004D1CA4"/>
    <w:rsid w:val="004D26EF"/>
    <w:rsid w:val="004D29F0"/>
    <w:rsid w:val="004D31F0"/>
    <w:rsid w:val="004D3762"/>
    <w:rsid w:val="004D4D42"/>
    <w:rsid w:val="004D5F37"/>
    <w:rsid w:val="004D6696"/>
    <w:rsid w:val="004D66F3"/>
    <w:rsid w:val="004D6988"/>
    <w:rsid w:val="004D6F65"/>
    <w:rsid w:val="004D7ABE"/>
    <w:rsid w:val="004D7C06"/>
    <w:rsid w:val="004E11C0"/>
    <w:rsid w:val="004E1454"/>
    <w:rsid w:val="004E168A"/>
    <w:rsid w:val="004E2410"/>
    <w:rsid w:val="004E2D92"/>
    <w:rsid w:val="004E3AA6"/>
    <w:rsid w:val="004E40BE"/>
    <w:rsid w:val="004E42D9"/>
    <w:rsid w:val="004E60B0"/>
    <w:rsid w:val="004E78E0"/>
    <w:rsid w:val="004F0418"/>
    <w:rsid w:val="004F2B68"/>
    <w:rsid w:val="004F312E"/>
    <w:rsid w:val="004F342A"/>
    <w:rsid w:val="004F3619"/>
    <w:rsid w:val="004F53AA"/>
    <w:rsid w:val="004F561E"/>
    <w:rsid w:val="004F57E8"/>
    <w:rsid w:val="004F626F"/>
    <w:rsid w:val="004F76E8"/>
    <w:rsid w:val="00501FBC"/>
    <w:rsid w:val="0050322A"/>
    <w:rsid w:val="005032AF"/>
    <w:rsid w:val="005057D7"/>
    <w:rsid w:val="00505D67"/>
    <w:rsid w:val="005063CA"/>
    <w:rsid w:val="00511BB9"/>
    <w:rsid w:val="00512565"/>
    <w:rsid w:val="00513C7F"/>
    <w:rsid w:val="00514DE0"/>
    <w:rsid w:val="005163F1"/>
    <w:rsid w:val="005203B3"/>
    <w:rsid w:val="00520460"/>
    <w:rsid w:val="0052104B"/>
    <w:rsid w:val="005213FE"/>
    <w:rsid w:val="00522907"/>
    <w:rsid w:val="005238E7"/>
    <w:rsid w:val="00524229"/>
    <w:rsid w:val="005248F4"/>
    <w:rsid w:val="00524B79"/>
    <w:rsid w:val="00524C20"/>
    <w:rsid w:val="00525442"/>
    <w:rsid w:val="005254AA"/>
    <w:rsid w:val="005257B2"/>
    <w:rsid w:val="00525981"/>
    <w:rsid w:val="0052604A"/>
    <w:rsid w:val="005261CD"/>
    <w:rsid w:val="005263E1"/>
    <w:rsid w:val="00527E8C"/>
    <w:rsid w:val="00527F28"/>
    <w:rsid w:val="00530799"/>
    <w:rsid w:val="00531B94"/>
    <w:rsid w:val="00531F8B"/>
    <w:rsid w:val="0053284B"/>
    <w:rsid w:val="0053305D"/>
    <w:rsid w:val="00533447"/>
    <w:rsid w:val="00533523"/>
    <w:rsid w:val="0053432F"/>
    <w:rsid w:val="0053527A"/>
    <w:rsid w:val="0053572C"/>
    <w:rsid w:val="0053573A"/>
    <w:rsid w:val="005360C8"/>
    <w:rsid w:val="005361D8"/>
    <w:rsid w:val="00537170"/>
    <w:rsid w:val="005375E3"/>
    <w:rsid w:val="00537ADB"/>
    <w:rsid w:val="00537EC9"/>
    <w:rsid w:val="00541561"/>
    <w:rsid w:val="005430E8"/>
    <w:rsid w:val="00543E55"/>
    <w:rsid w:val="0054489A"/>
    <w:rsid w:val="00544B26"/>
    <w:rsid w:val="00544D55"/>
    <w:rsid w:val="00545D08"/>
    <w:rsid w:val="00545EFD"/>
    <w:rsid w:val="005467B5"/>
    <w:rsid w:val="00547838"/>
    <w:rsid w:val="00550C5A"/>
    <w:rsid w:val="00550ECA"/>
    <w:rsid w:val="00551340"/>
    <w:rsid w:val="0055219A"/>
    <w:rsid w:val="00552B4F"/>
    <w:rsid w:val="00553F87"/>
    <w:rsid w:val="00555CA7"/>
    <w:rsid w:val="0055601F"/>
    <w:rsid w:val="00556635"/>
    <w:rsid w:val="00556BAE"/>
    <w:rsid w:val="0055708F"/>
    <w:rsid w:val="00557264"/>
    <w:rsid w:val="00560166"/>
    <w:rsid w:val="0056060C"/>
    <w:rsid w:val="00561A15"/>
    <w:rsid w:val="00561DFC"/>
    <w:rsid w:val="005627AD"/>
    <w:rsid w:val="00563C2C"/>
    <w:rsid w:val="00563CB5"/>
    <w:rsid w:val="0056498D"/>
    <w:rsid w:val="00565B3C"/>
    <w:rsid w:val="00565EA4"/>
    <w:rsid w:val="00567584"/>
    <w:rsid w:val="00567F95"/>
    <w:rsid w:val="00570088"/>
    <w:rsid w:val="00570D02"/>
    <w:rsid w:val="00573554"/>
    <w:rsid w:val="00577085"/>
    <w:rsid w:val="00580A85"/>
    <w:rsid w:val="00581C69"/>
    <w:rsid w:val="00582BB7"/>
    <w:rsid w:val="0058326E"/>
    <w:rsid w:val="00583566"/>
    <w:rsid w:val="0058434F"/>
    <w:rsid w:val="00584F6E"/>
    <w:rsid w:val="005855EB"/>
    <w:rsid w:val="005865CB"/>
    <w:rsid w:val="00586665"/>
    <w:rsid w:val="005877F5"/>
    <w:rsid w:val="00587887"/>
    <w:rsid w:val="00591204"/>
    <w:rsid w:val="00591FC6"/>
    <w:rsid w:val="005920A7"/>
    <w:rsid w:val="0059229E"/>
    <w:rsid w:val="005939C7"/>
    <w:rsid w:val="00593EE8"/>
    <w:rsid w:val="0059413E"/>
    <w:rsid w:val="005953AF"/>
    <w:rsid w:val="0059693A"/>
    <w:rsid w:val="00596BDE"/>
    <w:rsid w:val="005979A4"/>
    <w:rsid w:val="00597B6B"/>
    <w:rsid w:val="005A191C"/>
    <w:rsid w:val="005A1CDB"/>
    <w:rsid w:val="005A2267"/>
    <w:rsid w:val="005A2A89"/>
    <w:rsid w:val="005A2C69"/>
    <w:rsid w:val="005A2FA8"/>
    <w:rsid w:val="005A4536"/>
    <w:rsid w:val="005A4D09"/>
    <w:rsid w:val="005A651A"/>
    <w:rsid w:val="005A6D89"/>
    <w:rsid w:val="005B1498"/>
    <w:rsid w:val="005B2406"/>
    <w:rsid w:val="005B3547"/>
    <w:rsid w:val="005B377B"/>
    <w:rsid w:val="005B3B2B"/>
    <w:rsid w:val="005B426E"/>
    <w:rsid w:val="005B432B"/>
    <w:rsid w:val="005B46DD"/>
    <w:rsid w:val="005B4833"/>
    <w:rsid w:val="005B5D8C"/>
    <w:rsid w:val="005B65D6"/>
    <w:rsid w:val="005B6A40"/>
    <w:rsid w:val="005B766F"/>
    <w:rsid w:val="005C0246"/>
    <w:rsid w:val="005C04C9"/>
    <w:rsid w:val="005C0955"/>
    <w:rsid w:val="005C1BC0"/>
    <w:rsid w:val="005C24EC"/>
    <w:rsid w:val="005C2512"/>
    <w:rsid w:val="005C257A"/>
    <w:rsid w:val="005C29C5"/>
    <w:rsid w:val="005C2B57"/>
    <w:rsid w:val="005C2D5E"/>
    <w:rsid w:val="005C3309"/>
    <w:rsid w:val="005C3783"/>
    <w:rsid w:val="005C4986"/>
    <w:rsid w:val="005C633B"/>
    <w:rsid w:val="005D0546"/>
    <w:rsid w:val="005D071A"/>
    <w:rsid w:val="005D0E9E"/>
    <w:rsid w:val="005D145E"/>
    <w:rsid w:val="005D74DB"/>
    <w:rsid w:val="005E123F"/>
    <w:rsid w:val="005E1BEA"/>
    <w:rsid w:val="005E30CD"/>
    <w:rsid w:val="005E3723"/>
    <w:rsid w:val="005E39E6"/>
    <w:rsid w:val="005E519D"/>
    <w:rsid w:val="005E5982"/>
    <w:rsid w:val="005E5DEA"/>
    <w:rsid w:val="005E6823"/>
    <w:rsid w:val="005F0AD5"/>
    <w:rsid w:val="005F1587"/>
    <w:rsid w:val="005F17E1"/>
    <w:rsid w:val="005F20A0"/>
    <w:rsid w:val="005F22EC"/>
    <w:rsid w:val="005F27E7"/>
    <w:rsid w:val="005F2C6F"/>
    <w:rsid w:val="005F3265"/>
    <w:rsid w:val="005F3728"/>
    <w:rsid w:val="005F3B4B"/>
    <w:rsid w:val="005F3E74"/>
    <w:rsid w:val="005F4D19"/>
    <w:rsid w:val="005F5DF4"/>
    <w:rsid w:val="005F60F9"/>
    <w:rsid w:val="005F6F44"/>
    <w:rsid w:val="005F7A5F"/>
    <w:rsid w:val="00600C67"/>
    <w:rsid w:val="00600E1E"/>
    <w:rsid w:val="006011FB"/>
    <w:rsid w:val="00601BBE"/>
    <w:rsid w:val="006021CD"/>
    <w:rsid w:val="00602C38"/>
    <w:rsid w:val="00602DB0"/>
    <w:rsid w:val="00603D8D"/>
    <w:rsid w:val="0060471C"/>
    <w:rsid w:val="0060501F"/>
    <w:rsid w:val="00605756"/>
    <w:rsid w:val="006057E8"/>
    <w:rsid w:val="006070AF"/>
    <w:rsid w:val="00607C5A"/>
    <w:rsid w:val="00610084"/>
    <w:rsid w:val="0061022A"/>
    <w:rsid w:val="00610319"/>
    <w:rsid w:val="00610F7C"/>
    <w:rsid w:val="00611E24"/>
    <w:rsid w:val="006120A5"/>
    <w:rsid w:val="00612AF5"/>
    <w:rsid w:val="00612F13"/>
    <w:rsid w:val="00613023"/>
    <w:rsid w:val="006132C9"/>
    <w:rsid w:val="00613ACF"/>
    <w:rsid w:val="00613B32"/>
    <w:rsid w:val="006143FA"/>
    <w:rsid w:val="00616C51"/>
    <w:rsid w:val="006177B2"/>
    <w:rsid w:val="006207EE"/>
    <w:rsid w:val="006220A2"/>
    <w:rsid w:val="00622912"/>
    <w:rsid w:val="00622C19"/>
    <w:rsid w:val="00623413"/>
    <w:rsid w:val="00624542"/>
    <w:rsid w:val="00625011"/>
    <w:rsid w:val="0062563F"/>
    <w:rsid w:val="006258B4"/>
    <w:rsid w:val="00625B18"/>
    <w:rsid w:val="006263CE"/>
    <w:rsid w:val="00626E11"/>
    <w:rsid w:val="006277C1"/>
    <w:rsid w:val="00627A49"/>
    <w:rsid w:val="0063148F"/>
    <w:rsid w:val="0063184F"/>
    <w:rsid w:val="00631B91"/>
    <w:rsid w:val="006321F7"/>
    <w:rsid w:val="00633108"/>
    <w:rsid w:val="00633855"/>
    <w:rsid w:val="00633882"/>
    <w:rsid w:val="0063517A"/>
    <w:rsid w:val="00635E83"/>
    <w:rsid w:val="0063662E"/>
    <w:rsid w:val="00636736"/>
    <w:rsid w:val="0063679E"/>
    <w:rsid w:val="00636882"/>
    <w:rsid w:val="00636C12"/>
    <w:rsid w:val="00637809"/>
    <w:rsid w:val="00637A01"/>
    <w:rsid w:val="00637B7F"/>
    <w:rsid w:val="00640013"/>
    <w:rsid w:val="006423FC"/>
    <w:rsid w:val="00642D61"/>
    <w:rsid w:val="00642D9C"/>
    <w:rsid w:val="006433DF"/>
    <w:rsid w:val="00643E43"/>
    <w:rsid w:val="00645576"/>
    <w:rsid w:val="00646545"/>
    <w:rsid w:val="006469FC"/>
    <w:rsid w:val="006472A6"/>
    <w:rsid w:val="0064737C"/>
    <w:rsid w:val="006502DA"/>
    <w:rsid w:val="00650B9B"/>
    <w:rsid w:val="00650D9D"/>
    <w:rsid w:val="00651954"/>
    <w:rsid w:val="00651E49"/>
    <w:rsid w:val="006532C1"/>
    <w:rsid w:val="006536BD"/>
    <w:rsid w:val="00654401"/>
    <w:rsid w:val="00655318"/>
    <w:rsid w:val="00655551"/>
    <w:rsid w:val="00655C4A"/>
    <w:rsid w:val="006569D7"/>
    <w:rsid w:val="0065789E"/>
    <w:rsid w:val="00657980"/>
    <w:rsid w:val="006579CE"/>
    <w:rsid w:val="00657A38"/>
    <w:rsid w:val="0066004F"/>
    <w:rsid w:val="00660C2B"/>
    <w:rsid w:val="00661C4D"/>
    <w:rsid w:val="00661F04"/>
    <w:rsid w:val="00662022"/>
    <w:rsid w:val="00663582"/>
    <w:rsid w:val="00663AE4"/>
    <w:rsid w:val="00663FC6"/>
    <w:rsid w:val="006641E0"/>
    <w:rsid w:val="0066466F"/>
    <w:rsid w:val="006652BF"/>
    <w:rsid w:val="00666BB2"/>
    <w:rsid w:val="00666E01"/>
    <w:rsid w:val="0067038A"/>
    <w:rsid w:val="006706D3"/>
    <w:rsid w:val="006706DF"/>
    <w:rsid w:val="006718A3"/>
    <w:rsid w:val="00671B4D"/>
    <w:rsid w:val="00671DDD"/>
    <w:rsid w:val="00672126"/>
    <w:rsid w:val="006724D4"/>
    <w:rsid w:val="00672FDE"/>
    <w:rsid w:val="00673F86"/>
    <w:rsid w:val="00674093"/>
    <w:rsid w:val="00674AA2"/>
    <w:rsid w:val="0067504C"/>
    <w:rsid w:val="006767E3"/>
    <w:rsid w:val="00676B67"/>
    <w:rsid w:val="00677B92"/>
    <w:rsid w:val="00677DC7"/>
    <w:rsid w:val="00683115"/>
    <w:rsid w:val="00683230"/>
    <w:rsid w:val="00684056"/>
    <w:rsid w:val="00684608"/>
    <w:rsid w:val="0068487C"/>
    <w:rsid w:val="00684AD6"/>
    <w:rsid w:val="00684D43"/>
    <w:rsid w:val="0068615E"/>
    <w:rsid w:val="00686232"/>
    <w:rsid w:val="00686375"/>
    <w:rsid w:val="00686741"/>
    <w:rsid w:val="00691A11"/>
    <w:rsid w:val="00691CF6"/>
    <w:rsid w:val="0069353D"/>
    <w:rsid w:val="006942A6"/>
    <w:rsid w:val="006952AD"/>
    <w:rsid w:val="006976A5"/>
    <w:rsid w:val="006979BC"/>
    <w:rsid w:val="006A02F6"/>
    <w:rsid w:val="006A0E3A"/>
    <w:rsid w:val="006A1617"/>
    <w:rsid w:val="006A2690"/>
    <w:rsid w:val="006A3842"/>
    <w:rsid w:val="006A4863"/>
    <w:rsid w:val="006A492F"/>
    <w:rsid w:val="006A62D1"/>
    <w:rsid w:val="006A7436"/>
    <w:rsid w:val="006A7BFC"/>
    <w:rsid w:val="006B02C0"/>
    <w:rsid w:val="006B0636"/>
    <w:rsid w:val="006B1581"/>
    <w:rsid w:val="006B28D9"/>
    <w:rsid w:val="006B334A"/>
    <w:rsid w:val="006B345F"/>
    <w:rsid w:val="006B50A2"/>
    <w:rsid w:val="006B58DB"/>
    <w:rsid w:val="006B5BE1"/>
    <w:rsid w:val="006B62D5"/>
    <w:rsid w:val="006B7FF3"/>
    <w:rsid w:val="006C187F"/>
    <w:rsid w:val="006C218E"/>
    <w:rsid w:val="006C2D5F"/>
    <w:rsid w:val="006C36A0"/>
    <w:rsid w:val="006C3B74"/>
    <w:rsid w:val="006C4214"/>
    <w:rsid w:val="006C48B7"/>
    <w:rsid w:val="006C6D00"/>
    <w:rsid w:val="006C7071"/>
    <w:rsid w:val="006D1956"/>
    <w:rsid w:val="006D23A0"/>
    <w:rsid w:val="006D24A2"/>
    <w:rsid w:val="006D3D60"/>
    <w:rsid w:val="006D3E9B"/>
    <w:rsid w:val="006D3F8A"/>
    <w:rsid w:val="006D4624"/>
    <w:rsid w:val="006D506F"/>
    <w:rsid w:val="006D526B"/>
    <w:rsid w:val="006D53AB"/>
    <w:rsid w:val="006D5D4F"/>
    <w:rsid w:val="006E05F5"/>
    <w:rsid w:val="006E07A2"/>
    <w:rsid w:val="006E226B"/>
    <w:rsid w:val="006E2B53"/>
    <w:rsid w:val="006E40D7"/>
    <w:rsid w:val="006E6101"/>
    <w:rsid w:val="006E6F99"/>
    <w:rsid w:val="006E73AD"/>
    <w:rsid w:val="006E742F"/>
    <w:rsid w:val="006E7606"/>
    <w:rsid w:val="006F1332"/>
    <w:rsid w:val="006F187C"/>
    <w:rsid w:val="006F2C9A"/>
    <w:rsid w:val="006F3CDA"/>
    <w:rsid w:val="006F49A4"/>
    <w:rsid w:val="006F63F7"/>
    <w:rsid w:val="0070003B"/>
    <w:rsid w:val="007002CD"/>
    <w:rsid w:val="00700704"/>
    <w:rsid w:val="00701813"/>
    <w:rsid w:val="00702C1B"/>
    <w:rsid w:val="00704F3F"/>
    <w:rsid w:val="007069D8"/>
    <w:rsid w:val="007070D2"/>
    <w:rsid w:val="007108ED"/>
    <w:rsid w:val="00710E5A"/>
    <w:rsid w:val="00712DC6"/>
    <w:rsid w:val="00714685"/>
    <w:rsid w:val="00714F25"/>
    <w:rsid w:val="0071543F"/>
    <w:rsid w:val="0071564B"/>
    <w:rsid w:val="00716BEE"/>
    <w:rsid w:val="00717B14"/>
    <w:rsid w:val="00717BFD"/>
    <w:rsid w:val="007219A9"/>
    <w:rsid w:val="0072264D"/>
    <w:rsid w:val="007249F6"/>
    <w:rsid w:val="00724B75"/>
    <w:rsid w:val="00727984"/>
    <w:rsid w:val="00727C1F"/>
    <w:rsid w:val="007302EE"/>
    <w:rsid w:val="00730D59"/>
    <w:rsid w:val="00731C65"/>
    <w:rsid w:val="00731D02"/>
    <w:rsid w:val="007324ED"/>
    <w:rsid w:val="00732C1F"/>
    <w:rsid w:val="007335AE"/>
    <w:rsid w:val="00733A06"/>
    <w:rsid w:val="00733B50"/>
    <w:rsid w:val="00734245"/>
    <w:rsid w:val="00734552"/>
    <w:rsid w:val="0073533E"/>
    <w:rsid w:val="00736419"/>
    <w:rsid w:val="00736B29"/>
    <w:rsid w:val="00736E5F"/>
    <w:rsid w:val="00736EF7"/>
    <w:rsid w:val="00737A9C"/>
    <w:rsid w:val="00737B6D"/>
    <w:rsid w:val="00740408"/>
    <w:rsid w:val="00740C0C"/>
    <w:rsid w:val="00741897"/>
    <w:rsid w:val="007419AF"/>
    <w:rsid w:val="0074256F"/>
    <w:rsid w:val="00744140"/>
    <w:rsid w:val="007447C4"/>
    <w:rsid w:val="0074490B"/>
    <w:rsid w:val="007450E9"/>
    <w:rsid w:val="0074618D"/>
    <w:rsid w:val="00747FF5"/>
    <w:rsid w:val="00750E0C"/>
    <w:rsid w:val="00751759"/>
    <w:rsid w:val="007526AA"/>
    <w:rsid w:val="00752E17"/>
    <w:rsid w:val="00753455"/>
    <w:rsid w:val="00754831"/>
    <w:rsid w:val="007557DD"/>
    <w:rsid w:val="007558A5"/>
    <w:rsid w:val="00755960"/>
    <w:rsid w:val="00760794"/>
    <w:rsid w:val="00761B13"/>
    <w:rsid w:val="00761BEF"/>
    <w:rsid w:val="0076267F"/>
    <w:rsid w:val="00763445"/>
    <w:rsid w:val="00763F97"/>
    <w:rsid w:val="00766213"/>
    <w:rsid w:val="00766959"/>
    <w:rsid w:val="00766BD0"/>
    <w:rsid w:val="00770103"/>
    <w:rsid w:val="0077019C"/>
    <w:rsid w:val="00770942"/>
    <w:rsid w:val="00770E37"/>
    <w:rsid w:val="00771681"/>
    <w:rsid w:val="00771DC3"/>
    <w:rsid w:val="00772787"/>
    <w:rsid w:val="00772BFE"/>
    <w:rsid w:val="00772F88"/>
    <w:rsid w:val="00773451"/>
    <w:rsid w:val="00774E57"/>
    <w:rsid w:val="00781ABE"/>
    <w:rsid w:val="007826C3"/>
    <w:rsid w:val="00782D04"/>
    <w:rsid w:val="00783092"/>
    <w:rsid w:val="00783C8E"/>
    <w:rsid w:val="00784AA0"/>
    <w:rsid w:val="00784AA7"/>
    <w:rsid w:val="00785728"/>
    <w:rsid w:val="0078689A"/>
    <w:rsid w:val="007870F5"/>
    <w:rsid w:val="007873D7"/>
    <w:rsid w:val="007879AE"/>
    <w:rsid w:val="0079063F"/>
    <w:rsid w:val="00791227"/>
    <w:rsid w:val="0079128E"/>
    <w:rsid w:val="00791D8A"/>
    <w:rsid w:val="00792E72"/>
    <w:rsid w:val="0079418E"/>
    <w:rsid w:val="00794DF2"/>
    <w:rsid w:val="0079543A"/>
    <w:rsid w:val="007958DD"/>
    <w:rsid w:val="00795AB4"/>
    <w:rsid w:val="0079698A"/>
    <w:rsid w:val="0079704E"/>
    <w:rsid w:val="00797182"/>
    <w:rsid w:val="0079788C"/>
    <w:rsid w:val="007979BD"/>
    <w:rsid w:val="00797C55"/>
    <w:rsid w:val="007A1025"/>
    <w:rsid w:val="007A103D"/>
    <w:rsid w:val="007A1756"/>
    <w:rsid w:val="007A197D"/>
    <w:rsid w:val="007A26E1"/>
    <w:rsid w:val="007A30A2"/>
    <w:rsid w:val="007A33D7"/>
    <w:rsid w:val="007A365A"/>
    <w:rsid w:val="007A4357"/>
    <w:rsid w:val="007A499B"/>
    <w:rsid w:val="007A5013"/>
    <w:rsid w:val="007A6191"/>
    <w:rsid w:val="007A7550"/>
    <w:rsid w:val="007A767A"/>
    <w:rsid w:val="007B0B8C"/>
    <w:rsid w:val="007B138F"/>
    <w:rsid w:val="007B1A93"/>
    <w:rsid w:val="007B260D"/>
    <w:rsid w:val="007B2BEC"/>
    <w:rsid w:val="007B386B"/>
    <w:rsid w:val="007B38B6"/>
    <w:rsid w:val="007B3B8F"/>
    <w:rsid w:val="007B3C40"/>
    <w:rsid w:val="007B448F"/>
    <w:rsid w:val="007B44A2"/>
    <w:rsid w:val="007B4751"/>
    <w:rsid w:val="007B4CF1"/>
    <w:rsid w:val="007B51B5"/>
    <w:rsid w:val="007B57BB"/>
    <w:rsid w:val="007B7D01"/>
    <w:rsid w:val="007C0547"/>
    <w:rsid w:val="007C0D59"/>
    <w:rsid w:val="007C1839"/>
    <w:rsid w:val="007C1EEF"/>
    <w:rsid w:val="007C256C"/>
    <w:rsid w:val="007C3818"/>
    <w:rsid w:val="007C39A5"/>
    <w:rsid w:val="007C3E20"/>
    <w:rsid w:val="007C45BA"/>
    <w:rsid w:val="007C53ED"/>
    <w:rsid w:val="007C5BCA"/>
    <w:rsid w:val="007C5E74"/>
    <w:rsid w:val="007C6D9F"/>
    <w:rsid w:val="007C77F1"/>
    <w:rsid w:val="007C7C5F"/>
    <w:rsid w:val="007C7FEB"/>
    <w:rsid w:val="007D04EB"/>
    <w:rsid w:val="007D09E1"/>
    <w:rsid w:val="007D2C83"/>
    <w:rsid w:val="007D2E57"/>
    <w:rsid w:val="007D2F54"/>
    <w:rsid w:val="007D3816"/>
    <w:rsid w:val="007D3B2E"/>
    <w:rsid w:val="007D4623"/>
    <w:rsid w:val="007D4C1C"/>
    <w:rsid w:val="007D58D2"/>
    <w:rsid w:val="007D5BFA"/>
    <w:rsid w:val="007D5DF9"/>
    <w:rsid w:val="007D69F1"/>
    <w:rsid w:val="007D6D6C"/>
    <w:rsid w:val="007D787A"/>
    <w:rsid w:val="007E1CDE"/>
    <w:rsid w:val="007E33AE"/>
    <w:rsid w:val="007E4AE5"/>
    <w:rsid w:val="007E56A4"/>
    <w:rsid w:val="007E57D9"/>
    <w:rsid w:val="007E6455"/>
    <w:rsid w:val="007E7CD5"/>
    <w:rsid w:val="007F006F"/>
    <w:rsid w:val="007F07FE"/>
    <w:rsid w:val="007F3886"/>
    <w:rsid w:val="007F3890"/>
    <w:rsid w:val="007F4768"/>
    <w:rsid w:val="007F5703"/>
    <w:rsid w:val="007F5A64"/>
    <w:rsid w:val="007F5B0A"/>
    <w:rsid w:val="007F605C"/>
    <w:rsid w:val="007F60FF"/>
    <w:rsid w:val="007F6296"/>
    <w:rsid w:val="007F64E7"/>
    <w:rsid w:val="007F7B97"/>
    <w:rsid w:val="00801649"/>
    <w:rsid w:val="0080196C"/>
    <w:rsid w:val="0080314A"/>
    <w:rsid w:val="00803E86"/>
    <w:rsid w:val="008041D4"/>
    <w:rsid w:val="008045C1"/>
    <w:rsid w:val="0080467F"/>
    <w:rsid w:val="008050EF"/>
    <w:rsid w:val="00805104"/>
    <w:rsid w:val="0080588E"/>
    <w:rsid w:val="0080762E"/>
    <w:rsid w:val="008078CC"/>
    <w:rsid w:val="008079F6"/>
    <w:rsid w:val="00807FD4"/>
    <w:rsid w:val="008101C4"/>
    <w:rsid w:val="0081089C"/>
    <w:rsid w:val="00810AC6"/>
    <w:rsid w:val="00810D03"/>
    <w:rsid w:val="00814B89"/>
    <w:rsid w:val="00815079"/>
    <w:rsid w:val="0081528C"/>
    <w:rsid w:val="00816238"/>
    <w:rsid w:val="00816380"/>
    <w:rsid w:val="008165D9"/>
    <w:rsid w:val="008168D0"/>
    <w:rsid w:val="00817F90"/>
    <w:rsid w:val="00820939"/>
    <w:rsid w:val="00821703"/>
    <w:rsid w:val="0082238A"/>
    <w:rsid w:val="00823D8F"/>
    <w:rsid w:val="0082430E"/>
    <w:rsid w:val="00825A87"/>
    <w:rsid w:val="0082728C"/>
    <w:rsid w:val="00827B63"/>
    <w:rsid w:val="008307E1"/>
    <w:rsid w:val="008309B4"/>
    <w:rsid w:val="00830A95"/>
    <w:rsid w:val="00830FAA"/>
    <w:rsid w:val="00831390"/>
    <w:rsid w:val="008327EB"/>
    <w:rsid w:val="0083295D"/>
    <w:rsid w:val="00832B62"/>
    <w:rsid w:val="00833328"/>
    <w:rsid w:val="00833806"/>
    <w:rsid w:val="00834AE8"/>
    <w:rsid w:val="00834DA3"/>
    <w:rsid w:val="00835285"/>
    <w:rsid w:val="0083533C"/>
    <w:rsid w:val="00835793"/>
    <w:rsid w:val="008363CB"/>
    <w:rsid w:val="0084000A"/>
    <w:rsid w:val="008401E5"/>
    <w:rsid w:val="00840E1D"/>
    <w:rsid w:val="00841E3C"/>
    <w:rsid w:val="0084283D"/>
    <w:rsid w:val="008434DB"/>
    <w:rsid w:val="008435A0"/>
    <w:rsid w:val="00844BFD"/>
    <w:rsid w:val="00846041"/>
    <w:rsid w:val="00846DD2"/>
    <w:rsid w:val="0084753B"/>
    <w:rsid w:val="00850637"/>
    <w:rsid w:val="00850C2D"/>
    <w:rsid w:val="00851521"/>
    <w:rsid w:val="00852383"/>
    <w:rsid w:val="00852F0F"/>
    <w:rsid w:val="0085313F"/>
    <w:rsid w:val="008535B9"/>
    <w:rsid w:val="00853AB0"/>
    <w:rsid w:val="0085447B"/>
    <w:rsid w:val="00854EDD"/>
    <w:rsid w:val="00855655"/>
    <w:rsid w:val="00855E6F"/>
    <w:rsid w:val="008569D8"/>
    <w:rsid w:val="00856D11"/>
    <w:rsid w:val="00856D28"/>
    <w:rsid w:val="008572C2"/>
    <w:rsid w:val="0085790B"/>
    <w:rsid w:val="00860DB1"/>
    <w:rsid w:val="008614FC"/>
    <w:rsid w:val="00861C7D"/>
    <w:rsid w:val="008623BB"/>
    <w:rsid w:val="008626A0"/>
    <w:rsid w:val="00862D34"/>
    <w:rsid w:val="00862D5E"/>
    <w:rsid w:val="00863700"/>
    <w:rsid w:val="00864513"/>
    <w:rsid w:val="00864CD5"/>
    <w:rsid w:val="0086527A"/>
    <w:rsid w:val="0086541E"/>
    <w:rsid w:val="00865EF0"/>
    <w:rsid w:val="008662E9"/>
    <w:rsid w:val="0086699B"/>
    <w:rsid w:val="00866B13"/>
    <w:rsid w:val="00866ED6"/>
    <w:rsid w:val="00867725"/>
    <w:rsid w:val="008706D3"/>
    <w:rsid w:val="00871A97"/>
    <w:rsid w:val="008723EA"/>
    <w:rsid w:val="008724DD"/>
    <w:rsid w:val="00873A0D"/>
    <w:rsid w:val="00874747"/>
    <w:rsid w:val="0087492E"/>
    <w:rsid w:val="008755D7"/>
    <w:rsid w:val="008760A2"/>
    <w:rsid w:val="00877385"/>
    <w:rsid w:val="008814AD"/>
    <w:rsid w:val="008828C2"/>
    <w:rsid w:val="00883381"/>
    <w:rsid w:val="008834B0"/>
    <w:rsid w:val="008844C7"/>
    <w:rsid w:val="00884EA8"/>
    <w:rsid w:val="0088551E"/>
    <w:rsid w:val="00885919"/>
    <w:rsid w:val="00886239"/>
    <w:rsid w:val="008904AD"/>
    <w:rsid w:val="008904F3"/>
    <w:rsid w:val="0089082D"/>
    <w:rsid w:val="00890CF6"/>
    <w:rsid w:val="00890E1C"/>
    <w:rsid w:val="00891728"/>
    <w:rsid w:val="008918FC"/>
    <w:rsid w:val="00891AD2"/>
    <w:rsid w:val="00891EDF"/>
    <w:rsid w:val="0089242E"/>
    <w:rsid w:val="00892A91"/>
    <w:rsid w:val="00893481"/>
    <w:rsid w:val="008939D6"/>
    <w:rsid w:val="00893ABE"/>
    <w:rsid w:val="00893C86"/>
    <w:rsid w:val="008949D7"/>
    <w:rsid w:val="00894F22"/>
    <w:rsid w:val="008951CC"/>
    <w:rsid w:val="008954BC"/>
    <w:rsid w:val="00895745"/>
    <w:rsid w:val="00895BF0"/>
    <w:rsid w:val="0089667F"/>
    <w:rsid w:val="00896BE6"/>
    <w:rsid w:val="00897081"/>
    <w:rsid w:val="00897E45"/>
    <w:rsid w:val="008A00DD"/>
    <w:rsid w:val="008A0380"/>
    <w:rsid w:val="008A1C41"/>
    <w:rsid w:val="008A3675"/>
    <w:rsid w:val="008A3B54"/>
    <w:rsid w:val="008A4965"/>
    <w:rsid w:val="008A4DE2"/>
    <w:rsid w:val="008A5823"/>
    <w:rsid w:val="008A67D5"/>
    <w:rsid w:val="008A7C21"/>
    <w:rsid w:val="008B049B"/>
    <w:rsid w:val="008B1D5A"/>
    <w:rsid w:val="008B2832"/>
    <w:rsid w:val="008B3E0B"/>
    <w:rsid w:val="008B521F"/>
    <w:rsid w:val="008B53EC"/>
    <w:rsid w:val="008B6C4E"/>
    <w:rsid w:val="008B6F69"/>
    <w:rsid w:val="008B7E23"/>
    <w:rsid w:val="008C138D"/>
    <w:rsid w:val="008C5103"/>
    <w:rsid w:val="008C661E"/>
    <w:rsid w:val="008C6666"/>
    <w:rsid w:val="008C6B04"/>
    <w:rsid w:val="008D0192"/>
    <w:rsid w:val="008D0676"/>
    <w:rsid w:val="008D0A03"/>
    <w:rsid w:val="008D0EFF"/>
    <w:rsid w:val="008D1CFE"/>
    <w:rsid w:val="008D4164"/>
    <w:rsid w:val="008D4A4F"/>
    <w:rsid w:val="008D4A75"/>
    <w:rsid w:val="008D56CA"/>
    <w:rsid w:val="008D641A"/>
    <w:rsid w:val="008D79B4"/>
    <w:rsid w:val="008D7BBE"/>
    <w:rsid w:val="008D7DAA"/>
    <w:rsid w:val="008E0B40"/>
    <w:rsid w:val="008E0D9C"/>
    <w:rsid w:val="008E1135"/>
    <w:rsid w:val="008E2958"/>
    <w:rsid w:val="008E37BF"/>
    <w:rsid w:val="008E4D26"/>
    <w:rsid w:val="008E6755"/>
    <w:rsid w:val="008E771C"/>
    <w:rsid w:val="008F1305"/>
    <w:rsid w:val="008F182A"/>
    <w:rsid w:val="008F27FF"/>
    <w:rsid w:val="008F2B87"/>
    <w:rsid w:val="008F38BA"/>
    <w:rsid w:val="008F3F5C"/>
    <w:rsid w:val="008F6249"/>
    <w:rsid w:val="008F74BB"/>
    <w:rsid w:val="00900CD4"/>
    <w:rsid w:val="00901C90"/>
    <w:rsid w:val="00902C72"/>
    <w:rsid w:val="00903583"/>
    <w:rsid w:val="009036D7"/>
    <w:rsid w:val="00903FFE"/>
    <w:rsid w:val="009061C2"/>
    <w:rsid w:val="009068E7"/>
    <w:rsid w:val="0090696E"/>
    <w:rsid w:val="009072DA"/>
    <w:rsid w:val="00907D2F"/>
    <w:rsid w:val="00910591"/>
    <w:rsid w:val="00910D19"/>
    <w:rsid w:val="00911DEC"/>
    <w:rsid w:val="00912049"/>
    <w:rsid w:val="0091282D"/>
    <w:rsid w:val="009134D2"/>
    <w:rsid w:val="00913603"/>
    <w:rsid w:val="00913A28"/>
    <w:rsid w:val="00914652"/>
    <w:rsid w:val="009146E1"/>
    <w:rsid w:val="0091533F"/>
    <w:rsid w:val="009156FF"/>
    <w:rsid w:val="00917A5C"/>
    <w:rsid w:val="009204F9"/>
    <w:rsid w:val="00921FB0"/>
    <w:rsid w:val="00922297"/>
    <w:rsid w:val="00922A80"/>
    <w:rsid w:val="009231E5"/>
    <w:rsid w:val="00923D9F"/>
    <w:rsid w:val="0092400C"/>
    <w:rsid w:val="00925BEC"/>
    <w:rsid w:val="0093004B"/>
    <w:rsid w:val="00930076"/>
    <w:rsid w:val="0093239F"/>
    <w:rsid w:val="00932AC2"/>
    <w:rsid w:val="009336AF"/>
    <w:rsid w:val="00933A54"/>
    <w:rsid w:val="009340FF"/>
    <w:rsid w:val="009341C1"/>
    <w:rsid w:val="009344A5"/>
    <w:rsid w:val="00935162"/>
    <w:rsid w:val="00936EE0"/>
    <w:rsid w:val="009401F5"/>
    <w:rsid w:val="0094096B"/>
    <w:rsid w:val="00942A7C"/>
    <w:rsid w:val="009431EC"/>
    <w:rsid w:val="00945638"/>
    <w:rsid w:val="009463C9"/>
    <w:rsid w:val="00947C82"/>
    <w:rsid w:val="00947FD1"/>
    <w:rsid w:val="0095003B"/>
    <w:rsid w:val="00950E73"/>
    <w:rsid w:val="00951758"/>
    <w:rsid w:val="00951B82"/>
    <w:rsid w:val="0095234E"/>
    <w:rsid w:val="009532D1"/>
    <w:rsid w:val="009539A8"/>
    <w:rsid w:val="00954F28"/>
    <w:rsid w:val="009558E3"/>
    <w:rsid w:val="0095609A"/>
    <w:rsid w:val="009578BC"/>
    <w:rsid w:val="00957E15"/>
    <w:rsid w:val="00957E91"/>
    <w:rsid w:val="00961B4F"/>
    <w:rsid w:val="00964AE0"/>
    <w:rsid w:val="00965ACC"/>
    <w:rsid w:val="009667DB"/>
    <w:rsid w:val="009709E1"/>
    <w:rsid w:val="00970E72"/>
    <w:rsid w:val="00971DFC"/>
    <w:rsid w:val="00974CF4"/>
    <w:rsid w:val="00975ADE"/>
    <w:rsid w:val="00975F2A"/>
    <w:rsid w:val="0097620C"/>
    <w:rsid w:val="00977BC5"/>
    <w:rsid w:val="00977D6C"/>
    <w:rsid w:val="009803A5"/>
    <w:rsid w:val="00980402"/>
    <w:rsid w:val="00981EE7"/>
    <w:rsid w:val="00982973"/>
    <w:rsid w:val="009830CA"/>
    <w:rsid w:val="0098354D"/>
    <w:rsid w:val="00983554"/>
    <w:rsid w:val="00984238"/>
    <w:rsid w:val="00984246"/>
    <w:rsid w:val="009845BD"/>
    <w:rsid w:val="009849B7"/>
    <w:rsid w:val="009874EE"/>
    <w:rsid w:val="00987CD0"/>
    <w:rsid w:val="00991323"/>
    <w:rsid w:val="0099158C"/>
    <w:rsid w:val="009915FE"/>
    <w:rsid w:val="009919CA"/>
    <w:rsid w:val="00991F83"/>
    <w:rsid w:val="00992870"/>
    <w:rsid w:val="00992C1F"/>
    <w:rsid w:val="00994435"/>
    <w:rsid w:val="00994B8D"/>
    <w:rsid w:val="00996186"/>
    <w:rsid w:val="00996FDF"/>
    <w:rsid w:val="009A0BB9"/>
    <w:rsid w:val="009A26C5"/>
    <w:rsid w:val="009A3F7D"/>
    <w:rsid w:val="009A4007"/>
    <w:rsid w:val="009A40AA"/>
    <w:rsid w:val="009A46EE"/>
    <w:rsid w:val="009A4793"/>
    <w:rsid w:val="009A585A"/>
    <w:rsid w:val="009A59E2"/>
    <w:rsid w:val="009A62C5"/>
    <w:rsid w:val="009A6AA2"/>
    <w:rsid w:val="009A6B1B"/>
    <w:rsid w:val="009A75D0"/>
    <w:rsid w:val="009B13C6"/>
    <w:rsid w:val="009B1BBC"/>
    <w:rsid w:val="009B2707"/>
    <w:rsid w:val="009B2C3E"/>
    <w:rsid w:val="009B39C4"/>
    <w:rsid w:val="009B3B87"/>
    <w:rsid w:val="009B4A1F"/>
    <w:rsid w:val="009B4AC4"/>
    <w:rsid w:val="009B70F9"/>
    <w:rsid w:val="009C159B"/>
    <w:rsid w:val="009C2011"/>
    <w:rsid w:val="009C23DB"/>
    <w:rsid w:val="009C24D1"/>
    <w:rsid w:val="009C27CC"/>
    <w:rsid w:val="009C2820"/>
    <w:rsid w:val="009C2863"/>
    <w:rsid w:val="009C3418"/>
    <w:rsid w:val="009C3B17"/>
    <w:rsid w:val="009C3E1A"/>
    <w:rsid w:val="009C4B7F"/>
    <w:rsid w:val="009C4EB1"/>
    <w:rsid w:val="009C638B"/>
    <w:rsid w:val="009C6937"/>
    <w:rsid w:val="009C7873"/>
    <w:rsid w:val="009C78BB"/>
    <w:rsid w:val="009D0D3C"/>
    <w:rsid w:val="009D1821"/>
    <w:rsid w:val="009D1DD0"/>
    <w:rsid w:val="009D28A9"/>
    <w:rsid w:val="009D3D8C"/>
    <w:rsid w:val="009D40F0"/>
    <w:rsid w:val="009D482F"/>
    <w:rsid w:val="009D4D75"/>
    <w:rsid w:val="009D575E"/>
    <w:rsid w:val="009D619F"/>
    <w:rsid w:val="009D62E7"/>
    <w:rsid w:val="009D6E67"/>
    <w:rsid w:val="009D783D"/>
    <w:rsid w:val="009D7B48"/>
    <w:rsid w:val="009E01E6"/>
    <w:rsid w:val="009E0983"/>
    <w:rsid w:val="009E0B8E"/>
    <w:rsid w:val="009E13AC"/>
    <w:rsid w:val="009E1669"/>
    <w:rsid w:val="009E1CFF"/>
    <w:rsid w:val="009E2876"/>
    <w:rsid w:val="009E329C"/>
    <w:rsid w:val="009E3574"/>
    <w:rsid w:val="009E4E4B"/>
    <w:rsid w:val="009E5CE1"/>
    <w:rsid w:val="009E65B1"/>
    <w:rsid w:val="009E6F95"/>
    <w:rsid w:val="009E709D"/>
    <w:rsid w:val="009F0703"/>
    <w:rsid w:val="009F07A0"/>
    <w:rsid w:val="009F146E"/>
    <w:rsid w:val="009F18C0"/>
    <w:rsid w:val="009F1B2A"/>
    <w:rsid w:val="009F382A"/>
    <w:rsid w:val="009F3FF8"/>
    <w:rsid w:val="009F76E7"/>
    <w:rsid w:val="00A01C9A"/>
    <w:rsid w:val="00A01EFA"/>
    <w:rsid w:val="00A01F85"/>
    <w:rsid w:val="00A0278A"/>
    <w:rsid w:val="00A0284D"/>
    <w:rsid w:val="00A02B51"/>
    <w:rsid w:val="00A02E1D"/>
    <w:rsid w:val="00A02F5F"/>
    <w:rsid w:val="00A04926"/>
    <w:rsid w:val="00A05356"/>
    <w:rsid w:val="00A05FBF"/>
    <w:rsid w:val="00A06003"/>
    <w:rsid w:val="00A06AC0"/>
    <w:rsid w:val="00A06E9B"/>
    <w:rsid w:val="00A07869"/>
    <w:rsid w:val="00A11264"/>
    <w:rsid w:val="00A12599"/>
    <w:rsid w:val="00A13AE7"/>
    <w:rsid w:val="00A1425B"/>
    <w:rsid w:val="00A142AB"/>
    <w:rsid w:val="00A14ED7"/>
    <w:rsid w:val="00A157B4"/>
    <w:rsid w:val="00A15825"/>
    <w:rsid w:val="00A17155"/>
    <w:rsid w:val="00A17CDA"/>
    <w:rsid w:val="00A17F27"/>
    <w:rsid w:val="00A20AB1"/>
    <w:rsid w:val="00A22B4C"/>
    <w:rsid w:val="00A237C8"/>
    <w:rsid w:val="00A24C6C"/>
    <w:rsid w:val="00A25F85"/>
    <w:rsid w:val="00A264F5"/>
    <w:rsid w:val="00A27A95"/>
    <w:rsid w:val="00A30314"/>
    <w:rsid w:val="00A30765"/>
    <w:rsid w:val="00A31483"/>
    <w:rsid w:val="00A319D6"/>
    <w:rsid w:val="00A31EB5"/>
    <w:rsid w:val="00A324AA"/>
    <w:rsid w:val="00A337F3"/>
    <w:rsid w:val="00A33D02"/>
    <w:rsid w:val="00A34BE7"/>
    <w:rsid w:val="00A35BC9"/>
    <w:rsid w:val="00A36EC2"/>
    <w:rsid w:val="00A36F71"/>
    <w:rsid w:val="00A37047"/>
    <w:rsid w:val="00A374FA"/>
    <w:rsid w:val="00A41E1C"/>
    <w:rsid w:val="00A426B7"/>
    <w:rsid w:val="00A42C00"/>
    <w:rsid w:val="00A4392D"/>
    <w:rsid w:val="00A463EE"/>
    <w:rsid w:val="00A47B8E"/>
    <w:rsid w:val="00A47D86"/>
    <w:rsid w:val="00A47EDE"/>
    <w:rsid w:val="00A500CA"/>
    <w:rsid w:val="00A50266"/>
    <w:rsid w:val="00A50CFB"/>
    <w:rsid w:val="00A5138B"/>
    <w:rsid w:val="00A51A30"/>
    <w:rsid w:val="00A51DBE"/>
    <w:rsid w:val="00A5277A"/>
    <w:rsid w:val="00A53512"/>
    <w:rsid w:val="00A53C06"/>
    <w:rsid w:val="00A542B3"/>
    <w:rsid w:val="00A54AA9"/>
    <w:rsid w:val="00A553F4"/>
    <w:rsid w:val="00A56162"/>
    <w:rsid w:val="00A56E87"/>
    <w:rsid w:val="00A56E9D"/>
    <w:rsid w:val="00A5702A"/>
    <w:rsid w:val="00A57147"/>
    <w:rsid w:val="00A57B4B"/>
    <w:rsid w:val="00A57B80"/>
    <w:rsid w:val="00A57E81"/>
    <w:rsid w:val="00A57E83"/>
    <w:rsid w:val="00A60271"/>
    <w:rsid w:val="00A6148B"/>
    <w:rsid w:val="00A61656"/>
    <w:rsid w:val="00A61B15"/>
    <w:rsid w:val="00A63CAB"/>
    <w:rsid w:val="00A63DCB"/>
    <w:rsid w:val="00A6412F"/>
    <w:rsid w:val="00A644DA"/>
    <w:rsid w:val="00A651B3"/>
    <w:rsid w:val="00A655EC"/>
    <w:rsid w:val="00A65DFA"/>
    <w:rsid w:val="00A66807"/>
    <w:rsid w:val="00A66B49"/>
    <w:rsid w:val="00A66B4D"/>
    <w:rsid w:val="00A67443"/>
    <w:rsid w:val="00A67558"/>
    <w:rsid w:val="00A677F7"/>
    <w:rsid w:val="00A701AF"/>
    <w:rsid w:val="00A70467"/>
    <w:rsid w:val="00A70ACE"/>
    <w:rsid w:val="00A714BE"/>
    <w:rsid w:val="00A71E24"/>
    <w:rsid w:val="00A72666"/>
    <w:rsid w:val="00A72DF0"/>
    <w:rsid w:val="00A73270"/>
    <w:rsid w:val="00A74178"/>
    <w:rsid w:val="00A756FF"/>
    <w:rsid w:val="00A761DC"/>
    <w:rsid w:val="00A76A19"/>
    <w:rsid w:val="00A80264"/>
    <w:rsid w:val="00A80459"/>
    <w:rsid w:val="00A80998"/>
    <w:rsid w:val="00A81794"/>
    <w:rsid w:val="00A81869"/>
    <w:rsid w:val="00A824E4"/>
    <w:rsid w:val="00A834C8"/>
    <w:rsid w:val="00A8421B"/>
    <w:rsid w:val="00A844F1"/>
    <w:rsid w:val="00A84D72"/>
    <w:rsid w:val="00A84E55"/>
    <w:rsid w:val="00A85148"/>
    <w:rsid w:val="00A867C9"/>
    <w:rsid w:val="00A8687F"/>
    <w:rsid w:val="00A86C71"/>
    <w:rsid w:val="00A909B0"/>
    <w:rsid w:val="00A91D02"/>
    <w:rsid w:val="00A95547"/>
    <w:rsid w:val="00A95549"/>
    <w:rsid w:val="00A95D60"/>
    <w:rsid w:val="00A96877"/>
    <w:rsid w:val="00A970C6"/>
    <w:rsid w:val="00A97843"/>
    <w:rsid w:val="00A97ADA"/>
    <w:rsid w:val="00AA053F"/>
    <w:rsid w:val="00AA1865"/>
    <w:rsid w:val="00AA1A4F"/>
    <w:rsid w:val="00AA1C18"/>
    <w:rsid w:val="00AA2213"/>
    <w:rsid w:val="00AA2B34"/>
    <w:rsid w:val="00AA3000"/>
    <w:rsid w:val="00AA3096"/>
    <w:rsid w:val="00AA3762"/>
    <w:rsid w:val="00AA4D6B"/>
    <w:rsid w:val="00AA5761"/>
    <w:rsid w:val="00AA5AD1"/>
    <w:rsid w:val="00AA67C9"/>
    <w:rsid w:val="00AA6825"/>
    <w:rsid w:val="00AA7081"/>
    <w:rsid w:val="00AA7405"/>
    <w:rsid w:val="00AA7F1A"/>
    <w:rsid w:val="00AB0B4A"/>
    <w:rsid w:val="00AB0C1D"/>
    <w:rsid w:val="00AB1A57"/>
    <w:rsid w:val="00AB2040"/>
    <w:rsid w:val="00AB237A"/>
    <w:rsid w:val="00AB2CD4"/>
    <w:rsid w:val="00AB3014"/>
    <w:rsid w:val="00AB395E"/>
    <w:rsid w:val="00AB444E"/>
    <w:rsid w:val="00AB52E0"/>
    <w:rsid w:val="00AB56CB"/>
    <w:rsid w:val="00AB5CA7"/>
    <w:rsid w:val="00AB66C0"/>
    <w:rsid w:val="00AB6B47"/>
    <w:rsid w:val="00AC0B9F"/>
    <w:rsid w:val="00AC0EBC"/>
    <w:rsid w:val="00AC1F7F"/>
    <w:rsid w:val="00AC2BAD"/>
    <w:rsid w:val="00AC2EFF"/>
    <w:rsid w:val="00AC31D6"/>
    <w:rsid w:val="00AC3601"/>
    <w:rsid w:val="00AC43FC"/>
    <w:rsid w:val="00AC66E8"/>
    <w:rsid w:val="00AC745E"/>
    <w:rsid w:val="00AD013D"/>
    <w:rsid w:val="00AD27F6"/>
    <w:rsid w:val="00AD2805"/>
    <w:rsid w:val="00AD32A6"/>
    <w:rsid w:val="00AD3914"/>
    <w:rsid w:val="00AD4A64"/>
    <w:rsid w:val="00AD5B6C"/>
    <w:rsid w:val="00AD5C1B"/>
    <w:rsid w:val="00AD6E69"/>
    <w:rsid w:val="00AD79BA"/>
    <w:rsid w:val="00AE0091"/>
    <w:rsid w:val="00AE0981"/>
    <w:rsid w:val="00AE0AFC"/>
    <w:rsid w:val="00AE12C2"/>
    <w:rsid w:val="00AE2577"/>
    <w:rsid w:val="00AE26CB"/>
    <w:rsid w:val="00AE2CF7"/>
    <w:rsid w:val="00AE4560"/>
    <w:rsid w:val="00AE480E"/>
    <w:rsid w:val="00AE50A7"/>
    <w:rsid w:val="00AE5696"/>
    <w:rsid w:val="00AE5FE6"/>
    <w:rsid w:val="00AE6E58"/>
    <w:rsid w:val="00AE72D9"/>
    <w:rsid w:val="00AE733B"/>
    <w:rsid w:val="00AE7430"/>
    <w:rsid w:val="00AF217F"/>
    <w:rsid w:val="00AF2767"/>
    <w:rsid w:val="00AF279D"/>
    <w:rsid w:val="00AF2CCB"/>
    <w:rsid w:val="00AF2D51"/>
    <w:rsid w:val="00AF334F"/>
    <w:rsid w:val="00AF38FF"/>
    <w:rsid w:val="00AF3C94"/>
    <w:rsid w:val="00AF42C9"/>
    <w:rsid w:val="00AF5D46"/>
    <w:rsid w:val="00AF60CC"/>
    <w:rsid w:val="00AF63FB"/>
    <w:rsid w:val="00AF6AB0"/>
    <w:rsid w:val="00AF7183"/>
    <w:rsid w:val="00B00CC7"/>
    <w:rsid w:val="00B0213A"/>
    <w:rsid w:val="00B0310B"/>
    <w:rsid w:val="00B03BE3"/>
    <w:rsid w:val="00B0415B"/>
    <w:rsid w:val="00B05485"/>
    <w:rsid w:val="00B05C64"/>
    <w:rsid w:val="00B05CF9"/>
    <w:rsid w:val="00B07F7C"/>
    <w:rsid w:val="00B10945"/>
    <w:rsid w:val="00B10954"/>
    <w:rsid w:val="00B1139E"/>
    <w:rsid w:val="00B1179C"/>
    <w:rsid w:val="00B11B8A"/>
    <w:rsid w:val="00B11CAF"/>
    <w:rsid w:val="00B14286"/>
    <w:rsid w:val="00B15CF0"/>
    <w:rsid w:val="00B16907"/>
    <w:rsid w:val="00B16CA8"/>
    <w:rsid w:val="00B171B0"/>
    <w:rsid w:val="00B2017D"/>
    <w:rsid w:val="00B20186"/>
    <w:rsid w:val="00B2269F"/>
    <w:rsid w:val="00B2305C"/>
    <w:rsid w:val="00B240E8"/>
    <w:rsid w:val="00B247D0"/>
    <w:rsid w:val="00B24A86"/>
    <w:rsid w:val="00B254B1"/>
    <w:rsid w:val="00B25B24"/>
    <w:rsid w:val="00B2620B"/>
    <w:rsid w:val="00B26C58"/>
    <w:rsid w:val="00B315DA"/>
    <w:rsid w:val="00B318B4"/>
    <w:rsid w:val="00B319E5"/>
    <w:rsid w:val="00B31C57"/>
    <w:rsid w:val="00B31E08"/>
    <w:rsid w:val="00B32426"/>
    <w:rsid w:val="00B32799"/>
    <w:rsid w:val="00B32C66"/>
    <w:rsid w:val="00B32DB4"/>
    <w:rsid w:val="00B33779"/>
    <w:rsid w:val="00B33B22"/>
    <w:rsid w:val="00B33CDE"/>
    <w:rsid w:val="00B34209"/>
    <w:rsid w:val="00B34917"/>
    <w:rsid w:val="00B35052"/>
    <w:rsid w:val="00B35713"/>
    <w:rsid w:val="00B35780"/>
    <w:rsid w:val="00B362AA"/>
    <w:rsid w:val="00B37035"/>
    <w:rsid w:val="00B37D0E"/>
    <w:rsid w:val="00B4024B"/>
    <w:rsid w:val="00B4041C"/>
    <w:rsid w:val="00B408B9"/>
    <w:rsid w:val="00B41A6B"/>
    <w:rsid w:val="00B43344"/>
    <w:rsid w:val="00B441CB"/>
    <w:rsid w:val="00B44877"/>
    <w:rsid w:val="00B4564F"/>
    <w:rsid w:val="00B457F0"/>
    <w:rsid w:val="00B459B8"/>
    <w:rsid w:val="00B46139"/>
    <w:rsid w:val="00B4731A"/>
    <w:rsid w:val="00B47811"/>
    <w:rsid w:val="00B504C1"/>
    <w:rsid w:val="00B512CE"/>
    <w:rsid w:val="00B51948"/>
    <w:rsid w:val="00B51E1C"/>
    <w:rsid w:val="00B5298F"/>
    <w:rsid w:val="00B53A2B"/>
    <w:rsid w:val="00B53B1A"/>
    <w:rsid w:val="00B53CA2"/>
    <w:rsid w:val="00B552C4"/>
    <w:rsid w:val="00B553D2"/>
    <w:rsid w:val="00B61264"/>
    <w:rsid w:val="00B61289"/>
    <w:rsid w:val="00B61B4B"/>
    <w:rsid w:val="00B61F81"/>
    <w:rsid w:val="00B62184"/>
    <w:rsid w:val="00B62395"/>
    <w:rsid w:val="00B62AB7"/>
    <w:rsid w:val="00B62B0E"/>
    <w:rsid w:val="00B62F24"/>
    <w:rsid w:val="00B63ACA"/>
    <w:rsid w:val="00B63B13"/>
    <w:rsid w:val="00B703BD"/>
    <w:rsid w:val="00B70F84"/>
    <w:rsid w:val="00B72537"/>
    <w:rsid w:val="00B726A5"/>
    <w:rsid w:val="00B72FE0"/>
    <w:rsid w:val="00B73196"/>
    <w:rsid w:val="00B734F2"/>
    <w:rsid w:val="00B73668"/>
    <w:rsid w:val="00B74E9D"/>
    <w:rsid w:val="00B74FCA"/>
    <w:rsid w:val="00B754D5"/>
    <w:rsid w:val="00B75E1D"/>
    <w:rsid w:val="00B76198"/>
    <w:rsid w:val="00B7681E"/>
    <w:rsid w:val="00B76DC2"/>
    <w:rsid w:val="00B777E1"/>
    <w:rsid w:val="00B77C2D"/>
    <w:rsid w:val="00B8111A"/>
    <w:rsid w:val="00B820F7"/>
    <w:rsid w:val="00B82ECF"/>
    <w:rsid w:val="00B83EDB"/>
    <w:rsid w:val="00B83EFA"/>
    <w:rsid w:val="00B84945"/>
    <w:rsid w:val="00B84CD7"/>
    <w:rsid w:val="00B85BD8"/>
    <w:rsid w:val="00B860D8"/>
    <w:rsid w:val="00B861F3"/>
    <w:rsid w:val="00B862F3"/>
    <w:rsid w:val="00B86E72"/>
    <w:rsid w:val="00B87185"/>
    <w:rsid w:val="00B87BE4"/>
    <w:rsid w:val="00B90AEF"/>
    <w:rsid w:val="00B92A2B"/>
    <w:rsid w:val="00B92B69"/>
    <w:rsid w:val="00B92BBD"/>
    <w:rsid w:val="00B93A87"/>
    <w:rsid w:val="00B94F42"/>
    <w:rsid w:val="00B95733"/>
    <w:rsid w:val="00B958A5"/>
    <w:rsid w:val="00B966EC"/>
    <w:rsid w:val="00B969A4"/>
    <w:rsid w:val="00B96DCB"/>
    <w:rsid w:val="00B972A2"/>
    <w:rsid w:val="00B97A58"/>
    <w:rsid w:val="00B97F5F"/>
    <w:rsid w:val="00BA029E"/>
    <w:rsid w:val="00BA07F6"/>
    <w:rsid w:val="00BA0AF7"/>
    <w:rsid w:val="00BA0E51"/>
    <w:rsid w:val="00BA220B"/>
    <w:rsid w:val="00BA22E3"/>
    <w:rsid w:val="00BA2873"/>
    <w:rsid w:val="00BA3235"/>
    <w:rsid w:val="00BA482D"/>
    <w:rsid w:val="00BA4D14"/>
    <w:rsid w:val="00BA5150"/>
    <w:rsid w:val="00BA5B95"/>
    <w:rsid w:val="00BA61C0"/>
    <w:rsid w:val="00BA6925"/>
    <w:rsid w:val="00BA70FF"/>
    <w:rsid w:val="00BA7149"/>
    <w:rsid w:val="00BA792A"/>
    <w:rsid w:val="00BB3C65"/>
    <w:rsid w:val="00BB488C"/>
    <w:rsid w:val="00BB4F67"/>
    <w:rsid w:val="00BB5057"/>
    <w:rsid w:val="00BB521E"/>
    <w:rsid w:val="00BB58DD"/>
    <w:rsid w:val="00BB615B"/>
    <w:rsid w:val="00BB6822"/>
    <w:rsid w:val="00BC1242"/>
    <w:rsid w:val="00BC1E52"/>
    <w:rsid w:val="00BC1FA3"/>
    <w:rsid w:val="00BC2AAD"/>
    <w:rsid w:val="00BC2DA2"/>
    <w:rsid w:val="00BC3424"/>
    <w:rsid w:val="00BC4C28"/>
    <w:rsid w:val="00BC577F"/>
    <w:rsid w:val="00BC5A35"/>
    <w:rsid w:val="00BC5B1E"/>
    <w:rsid w:val="00BC5EC7"/>
    <w:rsid w:val="00BC6989"/>
    <w:rsid w:val="00BC741E"/>
    <w:rsid w:val="00BC7D58"/>
    <w:rsid w:val="00BD0500"/>
    <w:rsid w:val="00BD0B62"/>
    <w:rsid w:val="00BD3134"/>
    <w:rsid w:val="00BD3A0B"/>
    <w:rsid w:val="00BD3C91"/>
    <w:rsid w:val="00BD42E0"/>
    <w:rsid w:val="00BD489A"/>
    <w:rsid w:val="00BD506B"/>
    <w:rsid w:val="00BD5C12"/>
    <w:rsid w:val="00BD6057"/>
    <w:rsid w:val="00BD6642"/>
    <w:rsid w:val="00BD707D"/>
    <w:rsid w:val="00BD798D"/>
    <w:rsid w:val="00BE09FD"/>
    <w:rsid w:val="00BE2290"/>
    <w:rsid w:val="00BE2C9D"/>
    <w:rsid w:val="00BE2F28"/>
    <w:rsid w:val="00BE348D"/>
    <w:rsid w:val="00BE3A89"/>
    <w:rsid w:val="00BE41FA"/>
    <w:rsid w:val="00BE4B02"/>
    <w:rsid w:val="00BE5336"/>
    <w:rsid w:val="00BE60BD"/>
    <w:rsid w:val="00BE60F8"/>
    <w:rsid w:val="00BE6444"/>
    <w:rsid w:val="00BE659C"/>
    <w:rsid w:val="00BE7F9F"/>
    <w:rsid w:val="00BF07D3"/>
    <w:rsid w:val="00BF2828"/>
    <w:rsid w:val="00BF2984"/>
    <w:rsid w:val="00BF3A40"/>
    <w:rsid w:val="00BF4CD2"/>
    <w:rsid w:val="00BF5406"/>
    <w:rsid w:val="00BF5DBE"/>
    <w:rsid w:val="00C002BA"/>
    <w:rsid w:val="00C01442"/>
    <w:rsid w:val="00C01631"/>
    <w:rsid w:val="00C0223B"/>
    <w:rsid w:val="00C025EC"/>
    <w:rsid w:val="00C02884"/>
    <w:rsid w:val="00C02C24"/>
    <w:rsid w:val="00C0372A"/>
    <w:rsid w:val="00C0378F"/>
    <w:rsid w:val="00C03F82"/>
    <w:rsid w:val="00C03FA9"/>
    <w:rsid w:val="00C06212"/>
    <w:rsid w:val="00C070E7"/>
    <w:rsid w:val="00C078C3"/>
    <w:rsid w:val="00C07DA8"/>
    <w:rsid w:val="00C11A50"/>
    <w:rsid w:val="00C13DB7"/>
    <w:rsid w:val="00C1431D"/>
    <w:rsid w:val="00C143C2"/>
    <w:rsid w:val="00C14531"/>
    <w:rsid w:val="00C153FD"/>
    <w:rsid w:val="00C15CE9"/>
    <w:rsid w:val="00C163D9"/>
    <w:rsid w:val="00C1652E"/>
    <w:rsid w:val="00C17259"/>
    <w:rsid w:val="00C17CC0"/>
    <w:rsid w:val="00C17E3F"/>
    <w:rsid w:val="00C21644"/>
    <w:rsid w:val="00C23264"/>
    <w:rsid w:val="00C254DC"/>
    <w:rsid w:val="00C27810"/>
    <w:rsid w:val="00C27935"/>
    <w:rsid w:val="00C30132"/>
    <w:rsid w:val="00C31257"/>
    <w:rsid w:val="00C321DF"/>
    <w:rsid w:val="00C33220"/>
    <w:rsid w:val="00C3528D"/>
    <w:rsid w:val="00C35E41"/>
    <w:rsid w:val="00C35F7E"/>
    <w:rsid w:val="00C36B72"/>
    <w:rsid w:val="00C37D3F"/>
    <w:rsid w:val="00C40C04"/>
    <w:rsid w:val="00C41F7D"/>
    <w:rsid w:val="00C421C9"/>
    <w:rsid w:val="00C42430"/>
    <w:rsid w:val="00C42ED0"/>
    <w:rsid w:val="00C43AF5"/>
    <w:rsid w:val="00C451E1"/>
    <w:rsid w:val="00C45E9A"/>
    <w:rsid w:val="00C46EC1"/>
    <w:rsid w:val="00C470B4"/>
    <w:rsid w:val="00C47310"/>
    <w:rsid w:val="00C4732C"/>
    <w:rsid w:val="00C50D23"/>
    <w:rsid w:val="00C50D9C"/>
    <w:rsid w:val="00C521D3"/>
    <w:rsid w:val="00C525C7"/>
    <w:rsid w:val="00C52CA6"/>
    <w:rsid w:val="00C52E43"/>
    <w:rsid w:val="00C53499"/>
    <w:rsid w:val="00C53E0F"/>
    <w:rsid w:val="00C54D9D"/>
    <w:rsid w:val="00C54F1D"/>
    <w:rsid w:val="00C60565"/>
    <w:rsid w:val="00C615AB"/>
    <w:rsid w:val="00C62531"/>
    <w:rsid w:val="00C65CA6"/>
    <w:rsid w:val="00C665D1"/>
    <w:rsid w:val="00C66D62"/>
    <w:rsid w:val="00C67642"/>
    <w:rsid w:val="00C70310"/>
    <w:rsid w:val="00C70F28"/>
    <w:rsid w:val="00C7120C"/>
    <w:rsid w:val="00C71D8C"/>
    <w:rsid w:val="00C72479"/>
    <w:rsid w:val="00C761AB"/>
    <w:rsid w:val="00C77FA5"/>
    <w:rsid w:val="00C802A3"/>
    <w:rsid w:val="00C81185"/>
    <w:rsid w:val="00C82576"/>
    <w:rsid w:val="00C84288"/>
    <w:rsid w:val="00C8560B"/>
    <w:rsid w:val="00C85CDD"/>
    <w:rsid w:val="00C862AF"/>
    <w:rsid w:val="00C86F60"/>
    <w:rsid w:val="00C87384"/>
    <w:rsid w:val="00C90660"/>
    <w:rsid w:val="00C90761"/>
    <w:rsid w:val="00C91C8C"/>
    <w:rsid w:val="00C92CA0"/>
    <w:rsid w:val="00C95A96"/>
    <w:rsid w:val="00C96B7A"/>
    <w:rsid w:val="00C9761D"/>
    <w:rsid w:val="00C97D87"/>
    <w:rsid w:val="00CA065C"/>
    <w:rsid w:val="00CA0C73"/>
    <w:rsid w:val="00CA27B6"/>
    <w:rsid w:val="00CA30E4"/>
    <w:rsid w:val="00CA36EB"/>
    <w:rsid w:val="00CA3708"/>
    <w:rsid w:val="00CA379C"/>
    <w:rsid w:val="00CA38C5"/>
    <w:rsid w:val="00CA3BE2"/>
    <w:rsid w:val="00CA4552"/>
    <w:rsid w:val="00CA4830"/>
    <w:rsid w:val="00CA4EEE"/>
    <w:rsid w:val="00CA51BE"/>
    <w:rsid w:val="00CA5EFC"/>
    <w:rsid w:val="00CA666E"/>
    <w:rsid w:val="00CA6830"/>
    <w:rsid w:val="00CA6E76"/>
    <w:rsid w:val="00CA7260"/>
    <w:rsid w:val="00CB0B61"/>
    <w:rsid w:val="00CB1AAA"/>
    <w:rsid w:val="00CB2D78"/>
    <w:rsid w:val="00CB30EA"/>
    <w:rsid w:val="00CB3499"/>
    <w:rsid w:val="00CB3F73"/>
    <w:rsid w:val="00CB4183"/>
    <w:rsid w:val="00CB428B"/>
    <w:rsid w:val="00CB5594"/>
    <w:rsid w:val="00CB5616"/>
    <w:rsid w:val="00CB6DC0"/>
    <w:rsid w:val="00CB6EC3"/>
    <w:rsid w:val="00CB7412"/>
    <w:rsid w:val="00CB7DCD"/>
    <w:rsid w:val="00CC00CF"/>
    <w:rsid w:val="00CC15D6"/>
    <w:rsid w:val="00CC1F91"/>
    <w:rsid w:val="00CC24A1"/>
    <w:rsid w:val="00CC28D8"/>
    <w:rsid w:val="00CC2A83"/>
    <w:rsid w:val="00CC369D"/>
    <w:rsid w:val="00CC4259"/>
    <w:rsid w:val="00CC432A"/>
    <w:rsid w:val="00CC6AA7"/>
    <w:rsid w:val="00CC7A6E"/>
    <w:rsid w:val="00CD0954"/>
    <w:rsid w:val="00CD0A88"/>
    <w:rsid w:val="00CD0E7B"/>
    <w:rsid w:val="00CD12FF"/>
    <w:rsid w:val="00CD1E81"/>
    <w:rsid w:val="00CD45AE"/>
    <w:rsid w:val="00CD49F9"/>
    <w:rsid w:val="00CD53D9"/>
    <w:rsid w:val="00CD55A0"/>
    <w:rsid w:val="00CD5B70"/>
    <w:rsid w:val="00CD5C8C"/>
    <w:rsid w:val="00CD67DE"/>
    <w:rsid w:val="00CD6B3C"/>
    <w:rsid w:val="00CD78FD"/>
    <w:rsid w:val="00CE0BDE"/>
    <w:rsid w:val="00CE1130"/>
    <w:rsid w:val="00CE18F8"/>
    <w:rsid w:val="00CE299C"/>
    <w:rsid w:val="00CE4048"/>
    <w:rsid w:val="00CE4F85"/>
    <w:rsid w:val="00CE501B"/>
    <w:rsid w:val="00CE582F"/>
    <w:rsid w:val="00CE5CA2"/>
    <w:rsid w:val="00CE6450"/>
    <w:rsid w:val="00CE6F38"/>
    <w:rsid w:val="00CE7008"/>
    <w:rsid w:val="00CF0C8F"/>
    <w:rsid w:val="00CF1E24"/>
    <w:rsid w:val="00CF1F47"/>
    <w:rsid w:val="00CF2281"/>
    <w:rsid w:val="00CF2D45"/>
    <w:rsid w:val="00CF3231"/>
    <w:rsid w:val="00CF397E"/>
    <w:rsid w:val="00CF3A3C"/>
    <w:rsid w:val="00CF3A4A"/>
    <w:rsid w:val="00CF3B35"/>
    <w:rsid w:val="00CF3F6A"/>
    <w:rsid w:val="00CF4C3B"/>
    <w:rsid w:val="00CF58E4"/>
    <w:rsid w:val="00CF5A4E"/>
    <w:rsid w:val="00CF75EB"/>
    <w:rsid w:val="00D0028B"/>
    <w:rsid w:val="00D00B6C"/>
    <w:rsid w:val="00D014F5"/>
    <w:rsid w:val="00D02471"/>
    <w:rsid w:val="00D025F0"/>
    <w:rsid w:val="00D026E3"/>
    <w:rsid w:val="00D02AB1"/>
    <w:rsid w:val="00D0370C"/>
    <w:rsid w:val="00D04AA0"/>
    <w:rsid w:val="00D04B96"/>
    <w:rsid w:val="00D04FD2"/>
    <w:rsid w:val="00D05623"/>
    <w:rsid w:val="00D05FCA"/>
    <w:rsid w:val="00D07107"/>
    <w:rsid w:val="00D0781A"/>
    <w:rsid w:val="00D079AB"/>
    <w:rsid w:val="00D10AC3"/>
    <w:rsid w:val="00D11F32"/>
    <w:rsid w:val="00D12A58"/>
    <w:rsid w:val="00D133FB"/>
    <w:rsid w:val="00D135D8"/>
    <w:rsid w:val="00D1600C"/>
    <w:rsid w:val="00D165D2"/>
    <w:rsid w:val="00D16B8E"/>
    <w:rsid w:val="00D17D0C"/>
    <w:rsid w:val="00D2021A"/>
    <w:rsid w:val="00D20F3F"/>
    <w:rsid w:val="00D217D0"/>
    <w:rsid w:val="00D2252E"/>
    <w:rsid w:val="00D23362"/>
    <w:rsid w:val="00D234EA"/>
    <w:rsid w:val="00D2499A"/>
    <w:rsid w:val="00D25C60"/>
    <w:rsid w:val="00D25DA8"/>
    <w:rsid w:val="00D26964"/>
    <w:rsid w:val="00D27D78"/>
    <w:rsid w:val="00D30BF8"/>
    <w:rsid w:val="00D30F09"/>
    <w:rsid w:val="00D3192C"/>
    <w:rsid w:val="00D31E63"/>
    <w:rsid w:val="00D329EB"/>
    <w:rsid w:val="00D345A5"/>
    <w:rsid w:val="00D36769"/>
    <w:rsid w:val="00D36A4F"/>
    <w:rsid w:val="00D372A3"/>
    <w:rsid w:val="00D4034A"/>
    <w:rsid w:val="00D4116F"/>
    <w:rsid w:val="00D41DE2"/>
    <w:rsid w:val="00D424B7"/>
    <w:rsid w:val="00D443D8"/>
    <w:rsid w:val="00D464AD"/>
    <w:rsid w:val="00D46578"/>
    <w:rsid w:val="00D4678B"/>
    <w:rsid w:val="00D50540"/>
    <w:rsid w:val="00D5055F"/>
    <w:rsid w:val="00D520FA"/>
    <w:rsid w:val="00D530FF"/>
    <w:rsid w:val="00D53BC0"/>
    <w:rsid w:val="00D5442F"/>
    <w:rsid w:val="00D549F6"/>
    <w:rsid w:val="00D54B58"/>
    <w:rsid w:val="00D54C41"/>
    <w:rsid w:val="00D54FC0"/>
    <w:rsid w:val="00D557BB"/>
    <w:rsid w:val="00D568DB"/>
    <w:rsid w:val="00D57BF3"/>
    <w:rsid w:val="00D60C44"/>
    <w:rsid w:val="00D6153D"/>
    <w:rsid w:val="00D615D5"/>
    <w:rsid w:val="00D61AFF"/>
    <w:rsid w:val="00D62B5F"/>
    <w:rsid w:val="00D6319A"/>
    <w:rsid w:val="00D63878"/>
    <w:rsid w:val="00D6434B"/>
    <w:rsid w:val="00D643CA"/>
    <w:rsid w:val="00D64DCD"/>
    <w:rsid w:val="00D650C6"/>
    <w:rsid w:val="00D65A54"/>
    <w:rsid w:val="00D660A8"/>
    <w:rsid w:val="00D666D6"/>
    <w:rsid w:val="00D6684E"/>
    <w:rsid w:val="00D66911"/>
    <w:rsid w:val="00D6719D"/>
    <w:rsid w:val="00D6765A"/>
    <w:rsid w:val="00D6771E"/>
    <w:rsid w:val="00D67EA1"/>
    <w:rsid w:val="00D7128E"/>
    <w:rsid w:val="00D71BED"/>
    <w:rsid w:val="00D71CB8"/>
    <w:rsid w:val="00D728D7"/>
    <w:rsid w:val="00D7314C"/>
    <w:rsid w:val="00D73D11"/>
    <w:rsid w:val="00D74EFC"/>
    <w:rsid w:val="00D75385"/>
    <w:rsid w:val="00D75742"/>
    <w:rsid w:val="00D76046"/>
    <w:rsid w:val="00D77423"/>
    <w:rsid w:val="00D80356"/>
    <w:rsid w:val="00D82CCE"/>
    <w:rsid w:val="00D84CCB"/>
    <w:rsid w:val="00D85215"/>
    <w:rsid w:val="00D85369"/>
    <w:rsid w:val="00D8721D"/>
    <w:rsid w:val="00D9091A"/>
    <w:rsid w:val="00D91D52"/>
    <w:rsid w:val="00D93641"/>
    <w:rsid w:val="00D93C55"/>
    <w:rsid w:val="00D944DB"/>
    <w:rsid w:val="00D963E4"/>
    <w:rsid w:val="00D96CC9"/>
    <w:rsid w:val="00D96D83"/>
    <w:rsid w:val="00D97A12"/>
    <w:rsid w:val="00D97AFC"/>
    <w:rsid w:val="00DA0308"/>
    <w:rsid w:val="00DA1550"/>
    <w:rsid w:val="00DA1C35"/>
    <w:rsid w:val="00DA2B01"/>
    <w:rsid w:val="00DA499C"/>
    <w:rsid w:val="00DA59E8"/>
    <w:rsid w:val="00DA6802"/>
    <w:rsid w:val="00DA6F74"/>
    <w:rsid w:val="00DA70CE"/>
    <w:rsid w:val="00DA712D"/>
    <w:rsid w:val="00DA7F15"/>
    <w:rsid w:val="00DB0228"/>
    <w:rsid w:val="00DB032A"/>
    <w:rsid w:val="00DB0420"/>
    <w:rsid w:val="00DB0EAA"/>
    <w:rsid w:val="00DB11E8"/>
    <w:rsid w:val="00DB1D6F"/>
    <w:rsid w:val="00DB275B"/>
    <w:rsid w:val="00DB300A"/>
    <w:rsid w:val="00DB320C"/>
    <w:rsid w:val="00DB3474"/>
    <w:rsid w:val="00DB4260"/>
    <w:rsid w:val="00DB4821"/>
    <w:rsid w:val="00DB4891"/>
    <w:rsid w:val="00DB4DAF"/>
    <w:rsid w:val="00DB54FD"/>
    <w:rsid w:val="00DB5ACB"/>
    <w:rsid w:val="00DB650E"/>
    <w:rsid w:val="00DB65CE"/>
    <w:rsid w:val="00DB6929"/>
    <w:rsid w:val="00DB6A8C"/>
    <w:rsid w:val="00DB6F2F"/>
    <w:rsid w:val="00DB7D5D"/>
    <w:rsid w:val="00DC0147"/>
    <w:rsid w:val="00DC0589"/>
    <w:rsid w:val="00DC1A6A"/>
    <w:rsid w:val="00DC21CB"/>
    <w:rsid w:val="00DC3FA7"/>
    <w:rsid w:val="00DC4406"/>
    <w:rsid w:val="00DC48AD"/>
    <w:rsid w:val="00DC601F"/>
    <w:rsid w:val="00DC7B7D"/>
    <w:rsid w:val="00DC7C4B"/>
    <w:rsid w:val="00DD02FC"/>
    <w:rsid w:val="00DD0A81"/>
    <w:rsid w:val="00DD0E17"/>
    <w:rsid w:val="00DD18D7"/>
    <w:rsid w:val="00DD2006"/>
    <w:rsid w:val="00DD2CCE"/>
    <w:rsid w:val="00DD3743"/>
    <w:rsid w:val="00DD3F37"/>
    <w:rsid w:val="00DD471B"/>
    <w:rsid w:val="00DD48DA"/>
    <w:rsid w:val="00DD4EBB"/>
    <w:rsid w:val="00DD6436"/>
    <w:rsid w:val="00DD6902"/>
    <w:rsid w:val="00DD694B"/>
    <w:rsid w:val="00DD6C88"/>
    <w:rsid w:val="00DD7584"/>
    <w:rsid w:val="00DD7A2A"/>
    <w:rsid w:val="00DE0BA7"/>
    <w:rsid w:val="00DE0C0B"/>
    <w:rsid w:val="00DE19EC"/>
    <w:rsid w:val="00DE1EFE"/>
    <w:rsid w:val="00DE22EE"/>
    <w:rsid w:val="00DE29C7"/>
    <w:rsid w:val="00DE53CD"/>
    <w:rsid w:val="00DE54C4"/>
    <w:rsid w:val="00DE6355"/>
    <w:rsid w:val="00DE7554"/>
    <w:rsid w:val="00DF100C"/>
    <w:rsid w:val="00DF2044"/>
    <w:rsid w:val="00DF2716"/>
    <w:rsid w:val="00DF31FD"/>
    <w:rsid w:val="00DF368F"/>
    <w:rsid w:val="00DF4502"/>
    <w:rsid w:val="00DF461D"/>
    <w:rsid w:val="00DF4B2B"/>
    <w:rsid w:val="00DF5DDF"/>
    <w:rsid w:val="00DF5E13"/>
    <w:rsid w:val="00DF77C4"/>
    <w:rsid w:val="00E00145"/>
    <w:rsid w:val="00E006FB"/>
    <w:rsid w:val="00E00CB7"/>
    <w:rsid w:val="00E00D6A"/>
    <w:rsid w:val="00E02637"/>
    <w:rsid w:val="00E035A2"/>
    <w:rsid w:val="00E039FC"/>
    <w:rsid w:val="00E03AFD"/>
    <w:rsid w:val="00E03CB6"/>
    <w:rsid w:val="00E05BCF"/>
    <w:rsid w:val="00E05CEE"/>
    <w:rsid w:val="00E06100"/>
    <w:rsid w:val="00E06519"/>
    <w:rsid w:val="00E0698C"/>
    <w:rsid w:val="00E071A8"/>
    <w:rsid w:val="00E10A21"/>
    <w:rsid w:val="00E14F9F"/>
    <w:rsid w:val="00E153EA"/>
    <w:rsid w:val="00E15815"/>
    <w:rsid w:val="00E16366"/>
    <w:rsid w:val="00E16E94"/>
    <w:rsid w:val="00E2161B"/>
    <w:rsid w:val="00E22583"/>
    <w:rsid w:val="00E23C52"/>
    <w:rsid w:val="00E24881"/>
    <w:rsid w:val="00E249C4"/>
    <w:rsid w:val="00E24CB5"/>
    <w:rsid w:val="00E2561E"/>
    <w:rsid w:val="00E26F00"/>
    <w:rsid w:val="00E27124"/>
    <w:rsid w:val="00E27221"/>
    <w:rsid w:val="00E276AA"/>
    <w:rsid w:val="00E27771"/>
    <w:rsid w:val="00E301AA"/>
    <w:rsid w:val="00E30A0C"/>
    <w:rsid w:val="00E30E09"/>
    <w:rsid w:val="00E314D0"/>
    <w:rsid w:val="00E31767"/>
    <w:rsid w:val="00E32C5D"/>
    <w:rsid w:val="00E336B5"/>
    <w:rsid w:val="00E33B8B"/>
    <w:rsid w:val="00E3427B"/>
    <w:rsid w:val="00E348A7"/>
    <w:rsid w:val="00E34F2D"/>
    <w:rsid w:val="00E3534E"/>
    <w:rsid w:val="00E3665F"/>
    <w:rsid w:val="00E366FD"/>
    <w:rsid w:val="00E36BD7"/>
    <w:rsid w:val="00E371A8"/>
    <w:rsid w:val="00E37EE2"/>
    <w:rsid w:val="00E4068F"/>
    <w:rsid w:val="00E41B7E"/>
    <w:rsid w:val="00E43CE6"/>
    <w:rsid w:val="00E43FE0"/>
    <w:rsid w:val="00E44798"/>
    <w:rsid w:val="00E44A62"/>
    <w:rsid w:val="00E44CF2"/>
    <w:rsid w:val="00E4505C"/>
    <w:rsid w:val="00E452E5"/>
    <w:rsid w:val="00E45E2E"/>
    <w:rsid w:val="00E475E6"/>
    <w:rsid w:val="00E47E01"/>
    <w:rsid w:val="00E50282"/>
    <w:rsid w:val="00E503DB"/>
    <w:rsid w:val="00E511EC"/>
    <w:rsid w:val="00E5147B"/>
    <w:rsid w:val="00E51B06"/>
    <w:rsid w:val="00E523D1"/>
    <w:rsid w:val="00E5376A"/>
    <w:rsid w:val="00E54B90"/>
    <w:rsid w:val="00E54CE1"/>
    <w:rsid w:val="00E55090"/>
    <w:rsid w:val="00E5612B"/>
    <w:rsid w:val="00E56B9C"/>
    <w:rsid w:val="00E5757E"/>
    <w:rsid w:val="00E579E5"/>
    <w:rsid w:val="00E6202C"/>
    <w:rsid w:val="00E623A6"/>
    <w:rsid w:val="00E62706"/>
    <w:rsid w:val="00E64EC2"/>
    <w:rsid w:val="00E66252"/>
    <w:rsid w:val="00E667EC"/>
    <w:rsid w:val="00E66A87"/>
    <w:rsid w:val="00E66EFE"/>
    <w:rsid w:val="00E67368"/>
    <w:rsid w:val="00E67668"/>
    <w:rsid w:val="00E7051F"/>
    <w:rsid w:val="00E70FB8"/>
    <w:rsid w:val="00E716C4"/>
    <w:rsid w:val="00E72276"/>
    <w:rsid w:val="00E72F3A"/>
    <w:rsid w:val="00E73C08"/>
    <w:rsid w:val="00E73E2D"/>
    <w:rsid w:val="00E74492"/>
    <w:rsid w:val="00E753B9"/>
    <w:rsid w:val="00E75B20"/>
    <w:rsid w:val="00E76DFF"/>
    <w:rsid w:val="00E80232"/>
    <w:rsid w:val="00E803F2"/>
    <w:rsid w:val="00E8063A"/>
    <w:rsid w:val="00E81F54"/>
    <w:rsid w:val="00E8207B"/>
    <w:rsid w:val="00E823E4"/>
    <w:rsid w:val="00E834E2"/>
    <w:rsid w:val="00E83DD0"/>
    <w:rsid w:val="00E8729E"/>
    <w:rsid w:val="00E87ECA"/>
    <w:rsid w:val="00E9096C"/>
    <w:rsid w:val="00E90A05"/>
    <w:rsid w:val="00E91A65"/>
    <w:rsid w:val="00E92ECF"/>
    <w:rsid w:val="00E93155"/>
    <w:rsid w:val="00E935E1"/>
    <w:rsid w:val="00E94315"/>
    <w:rsid w:val="00E94721"/>
    <w:rsid w:val="00E962B8"/>
    <w:rsid w:val="00E966CF"/>
    <w:rsid w:val="00E97835"/>
    <w:rsid w:val="00EA15CE"/>
    <w:rsid w:val="00EA267C"/>
    <w:rsid w:val="00EA3714"/>
    <w:rsid w:val="00EA3D9C"/>
    <w:rsid w:val="00EA61D7"/>
    <w:rsid w:val="00EA6437"/>
    <w:rsid w:val="00EA6E29"/>
    <w:rsid w:val="00EA752B"/>
    <w:rsid w:val="00EB096E"/>
    <w:rsid w:val="00EB2902"/>
    <w:rsid w:val="00EB2DEF"/>
    <w:rsid w:val="00EB3FC1"/>
    <w:rsid w:val="00EB40B4"/>
    <w:rsid w:val="00EB4E92"/>
    <w:rsid w:val="00EB57D3"/>
    <w:rsid w:val="00EB7064"/>
    <w:rsid w:val="00EB73AE"/>
    <w:rsid w:val="00EB7912"/>
    <w:rsid w:val="00EC05A0"/>
    <w:rsid w:val="00EC05E0"/>
    <w:rsid w:val="00EC0AD6"/>
    <w:rsid w:val="00EC1576"/>
    <w:rsid w:val="00EC185E"/>
    <w:rsid w:val="00EC227A"/>
    <w:rsid w:val="00EC2989"/>
    <w:rsid w:val="00EC2B8E"/>
    <w:rsid w:val="00EC2E8E"/>
    <w:rsid w:val="00EC469D"/>
    <w:rsid w:val="00EC4F2A"/>
    <w:rsid w:val="00EC5A33"/>
    <w:rsid w:val="00EC66F6"/>
    <w:rsid w:val="00EC6723"/>
    <w:rsid w:val="00EC68A1"/>
    <w:rsid w:val="00EC79C7"/>
    <w:rsid w:val="00EC7F4F"/>
    <w:rsid w:val="00ED0BE1"/>
    <w:rsid w:val="00ED2801"/>
    <w:rsid w:val="00ED414B"/>
    <w:rsid w:val="00ED4425"/>
    <w:rsid w:val="00ED46C4"/>
    <w:rsid w:val="00ED4980"/>
    <w:rsid w:val="00ED49E6"/>
    <w:rsid w:val="00ED4A62"/>
    <w:rsid w:val="00ED4D05"/>
    <w:rsid w:val="00ED51BE"/>
    <w:rsid w:val="00ED5A21"/>
    <w:rsid w:val="00ED5DF6"/>
    <w:rsid w:val="00ED656F"/>
    <w:rsid w:val="00EE1ACB"/>
    <w:rsid w:val="00EE21B0"/>
    <w:rsid w:val="00EE2308"/>
    <w:rsid w:val="00EE259F"/>
    <w:rsid w:val="00EE2C05"/>
    <w:rsid w:val="00EE2EF3"/>
    <w:rsid w:val="00EE4192"/>
    <w:rsid w:val="00EE7074"/>
    <w:rsid w:val="00EE7660"/>
    <w:rsid w:val="00EF0716"/>
    <w:rsid w:val="00EF1029"/>
    <w:rsid w:val="00EF1561"/>
    <w:rsid w:val="00EF3AA4"/>
    <w:rsid w:val="00EF3BB3"/>
    <w:rsid w:val="00EF3C48"/>
    <w:rsid w:val="00EF6117"/>
    <w:rsid w:val="00EF77E1"/>
    <w:rsid w:val="00EF7829"/>
    <w:rsid w:val="00EF7AA4"/>
    <w:rsid w:val="00F01E71"/>
    <w:rsid w:val="00F027B0"/>
    <w:rsid w:val="00F02ABF"/>
    <w:rsid w:val="00F03FE3"/>
    <w:rsid w:val="00F0421C"/>
    <w:rsid w:val="00F045AF"/>
    <w:rsid w:val="00F05289"/>
    <w:rsid w:val="00F061BF"/>
    <w:rsid w:val="00F0654E"/>
    <w:rsid w:val="00F07329"/>
    <w:rsid w:val="00F07862"/>
    <w:rsid w:val="00F07C7F"/>
    <w:rsid w:val="00F10060"/>
    <w:rsid w:val="00F116F5"/>
    <w:rsid w:val="00F1191C"/>
    <w:rsid w:val="00F134BC"/>
    <w:rsid w:val="00F14366"/>
    <w:rsid w:val="00F144ED"/>
    <w:rsid w:val="00F14726"/>
    <w:rsid w:val="00F14B67"/>
    <w:rsid w:val="00F15A25"/>
    <w:rsid w:val="00F1641C"/>
    <w:rsid w:val="00F16610"/>
    <w:rsid w:val="00F170F0"/>
    <w:rsid w:val="00F175AD"/>
    <w:rsid w:val="00F17B0C"/>
    <w:rsid w:val="00F17B9C"/>
    <w:rsid w:val="00F200D8"/>
    <w:rsid w:val="00F20331"/>
    <w:rsid w:val="00F20E15"/>
    <w:rsid w:val="00F21848"/>
    <w:rsid w:val="00F244CA"/>
    <w:rsid w:val="00F24AF2"/>
    <w:rsid w:val="00F257CD"/>
    <w:rsid w:val="00F2643C"/>
    <w:rsid w:val="00F271C1"/>
    <w:rsid w:val="00F2741E"/>
    <w:rsid w:val="00F310F4"/>
    <w:rsid w:val="00F3179B"/>
    <w:rsid w:val="00F3183C"/>
    <w:rsid w:val="00F33B1A"/>
    <w:rsid w:val="00F33BE6"/>
    <w:rsid w:val="00F343DB"/>
    <w:rsid w:val="00F34995"/>
    <w:rsid w:val="00F375A1"/>
    <w:rsid w:val="00F4213D"/>
    <w:rsid w:val="00F425C5"/>
    <w:rsid w:val="00F4417D"/>
    <w:rsid w:val="00F44F0D"/>
    <w:rsid w:val="00F4523C"/>
    <w:rsid w:val="00F45E65"/>
    <w:rsid w:val="00F4693E"/>
    <w:rsid w:val="00F47182"/>
    <w:rsid w:val="00F47220"/>
    <w:rsid w:val="00F477B0"/>
    <w:rsid w:val="00F47E4B"/>
    <w:rsid w:val="00F47F4F"/>
    <w:rsid w:val="00F51523"/>
    <w:rsid w:val="00F51764"/>
    <w:rsid w:val="00F51F57"/>
    <w:rsid w:val="00F52C83"/>
    <w:rsid w:val="00F533B8"/>
    <w:rsid w:val="00F542FE"/>
    <w:rsid w:val="00F556F4"/>
    <w:rsid w:val="00F57C4F"/>
    <w:rsid w:val="00F57CF3"/>
    <w:rsid w:val="00F57F52"/>
    <w:rsid w:val="00F6140E"/>
    <w:rsid w:val="00F61D08"/>
    <w:rsid w:val="00F61D9E"/>
    <w:rsid w:val="00F626A8"/>
    <w:rsid w:val="00F62D89"/>
    <w:rsid w:val="00F63776"/>
    <w:rsid w:val="00F6466D"/>
    <w:rsid w:val="00F64AD2"/>
    <w:rsid w:val="00F65E40"/>
    <w:rsid w:val="00F660C0"/>
    <w:rsid w:val="00F668B3"/>
    <w:rsid w:val="00F66948"/>
    <w:rsid w:val="00F66E0D"/>
    <w:rsid w:val="00F673B6"/>
    <w:rsid w:val="00F673CF"/>
    <w:rsid w:val="00F67803"/>
    <w:rsid w:val="00F67AD4"/>
    <w:rsid w:val="00F67E01"/>
    <w:rsid w:val="00F71114"/>
    <w:rsid w:val="00F71483"/>
    <w:rsid w:val="00F738ED"/>
    <w:rsid w:val="00F73E9C"/>
    <w:rsid w:val="00F74A5E"/>
    <w:rsid w:val="00F76136"/>
    <w:rsid w:val="00F766D3"/>
    <w:rsid w:val="00F76AF1"/>
    <w:rsid w:val="00F80586"/>
    <w:rsid w:val="00F8217F"/>
    <w:rsid w:val="00F82297"/>
    <w:rsid w:val="00F82EA7"/>
    <w:rsid w:val="00F85254"/>
    <w:rsid w:val="00F852F0"/>
    <w:rsid w:val="00F85813"/>
    <w:rsid w:val="00F8612B"/>
    <w:rsid w:val="00F86751"/>
    <w:rsid w:val="00F8745B"/>
    <w:rsid w:val="00F87D7B"/>
    <w:rsid w:val="00F90061"/>
    <w:rsid w:val="00F90B14"/>
    <w:rsid w:val="00F91357"/>
    <w:rsid w:val="00F9158E"/>
    <w:rsid w:val="00F91705"/>
    <w:rsid w:val="00F92456"/>
    <w:rsid w:val="00F924B5"/>
    <w:rsid w:val="00F92ABC"/>
    <w:rsid w:val="00F93096"/>
    <w:rsid w:val="00F9429D"/>
    <w:rsid w:val="00F942C4"/>
    <w:rsid w:val="00F950EC"/>
    <w:rsid w:val="00F96256"/>
    <w:rsid w:val="00F96A1D"/>
    <w:rsid w:val="00FA009D"/>
    <w:rsid w:val="00FA101A"/>
    <w:rsid w:val="00FA13F4"/>
    <w:rsid w:val="00FA1DBD"/>
    <w:rsid w:val="00FA206D"/>
    <w:rsid w:val="00FA3DEB"/>
    <w:rsid w:val="00FA4E6B"/>
    <w:rsid w:val="00FA669D"/>
    <w:rsid w:val="00FA6DAC"/>
    <w:rsid w:val="00FA7178"/>
    <w:rsid w:val="00FA775E"/>
    <w:rsid w:val="00FB09F0"/>
    <w:rsid w:val="00FB11FE"/>
    <w:rsid w:val="00FB1639"/>
    <w:rsid w:val="00FB175C"/>
    <w:rsid w:val="00FB1A93"/>
    <w:rsid w:val="00FB1AB5"/>
    <w:rsid w:val="00FB1B4B"/>
    <w:rsid w:val="00FB1EDE"/>
    <w:rsid w:val="00FB290D"/>
    <w:rsid w:val="00FB2B9C"/>
    <w:rsid w:val="00FB3FE0"/>
    <w:rsid w:val="00FB45ED"/>
    <w:rsid w:val="00FB4C73"/>
    <w:rsid w:val="00FB5082"/>
    <w:rsid w:val="00FB53B2"/>
    <w:rsid w:val="00FB58B9"/>
    <w:rsid w:val="00FB5DA6"/>
    <w:rsid w:val="00FB6145"/>
    <w:rsid w:val="00FB6182"/>
    <w:rsid w:val="00FB62F9"/>
    <w:rsid w:val="00FB6473"/>
    <w:rsid w:val="00FB64EE"/>
    <w:rsid w:val="00FB6E5E"/>
    <w:rsid w:val="00FB72FA"/>
    <w:rsid w:val="00FB7BCE"/>
    <w:rsid w:val="00FB7C45"/>
    <w:rsid w:val="00FB7EF9"/>
    <w:rsid w:val="00FC0F07"/>
    <w:rsid w:val="00FC1902"/>
    <w:rsid w:val="00FC1FDC"/>
    <w:rsid w:val="00FC32A4"/>
    <w:rsid w:val="00FC3AA0"/>
    <w:rsid w:val="00FC3FB6"/>
    <w:rsid w:val="00FC41AE"/>
    <w:rsid w:val="00FC4B36"/>
    <w:rsid w:val="00FC65A6"/>
    <w:rsid w:val="00FC682E"/>
    <w:rsid w:val="00FD0A32"/>
    <w:rsid w:val="00FD18C9"/>
    <w:rsid w:val="00FD3FB3"/>
    <w:rsid w:val="00FD4047"/>
    <w:rsid w:val="00FD4E44"/>
    <w:rsid w:val="00FD50F2"/>
    <w:rsid w:val="00FD58D9"/>
    <w:rsid w:val="00FD6493"/>
    <w:rsid w:val="00FD64D4"/>
    <w:rsid w:val="00FE0837"/>
    <w:rsid w:val="00FE1730"/>
    <w:rsid w:val="00FE36A2"/>
    <w:rsid w:val="00FE3CFB"/>
    <w:rsid w:val="00FE478D"/>
    <w:rsid w:val="00FE4817"/>
    <w:rsid w:val="00FE4D57"/>
    <w:rsid w:val="00FE5319"/>
    <w:rsid w:val="00FE5A94"/>
    <w:rsid w:val="00FE64A4"/>
    <w:rsid w:val="00FE64E1"/>
    <w:rsid w:val="00FE6DA1"/>
    <w:rsid w:val="00FE75C9"/>
    <w:rsid w:val="00FF2A74"/>
    <w:rsid w:val="00FF2C85"/>
    <w:rsid w:val="00FF4416"/>
    <w:rsid w:val="00FF457D"/>
    <w:rsid w:val="00FF48D3"/>
    <w:rsid w:val="00FF5C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B9978F"/>
  <w15:docId w15:val="{5F131677-1D96-4C31-BFD6-12D3FE38B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7775A"/>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locked/>
    <w:rsid w:val="00FE64E1"/>
    <w:pPr>
      <w:keepNext/>
      <w:spacing w:after="240" w:line="240" w:lineRule="auto"/>
      <w:outlineLvl w:val="0"/>
    </w:pPr>
    <w:rPr>
      <w:rFonts w:ascii="Arial" w:eastAsia="Times New Roman" w:hAnsi="Arial" w:cs="Times New Roman"/>
      <w:b/>
      <w:sz w:val="32"/>
      <w:szCs w:val="18"/>
    </w:rPr>
  </w:style>
  <w:style w:type="paragraph" w:styleId="Heading2">
    <w:name w:val="heading 2"/>
    <w:basedOn w:val="Normal"/>
    <w:next w:val="Normal"/>
    <w:link w:val="Heading2Char"/>
    <w:semiHidden/>
    <w:locked/>
    <w:rsid w:val="00DD7584"/>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semiHidden/>
    <w:locked/>
    <w:rsid w:val="00DD758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locked/>
    <w:rsid w:val="00DD758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semiHidden/>
    <w:locked/>
    <w:rsid w:val="00DD7584"/>
    <w:pPr>
      <w:outlineLvl w:val="4"/>
    </w:pPr>
    <w:rPr>
      <w:bCs/>
      <w:i/>
      <w:iCs/>
      <w:szCs w:val="26"/>
    </w:rPr>
  </w:style>
  <w:style w:type="paragraph" w:styleId="Heading6">
    <w:name w:val="heading 6"/>
    <w:basedOn w:val="Normal"/>
    <w:next w:val="Normal"/>
    <w:link w:val="Heading6Char"/>
    <w:uiPriority w:val="9"/>
    <w:semiHidden/>
    <w:unhideWhenUsed/>
    <w:qFormat/>
    <w:rsid w:val="00C72479"/>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C72479"/>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C72479"/>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C72479"/>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FE64E1"/>
    <w:pPr>
      <w:ind w:left="720"/>
    </w:pPr>
  </w:style>
  <w:style w:type="table" w:styleId="TableGrid">
    <w:name w:val="Table Grid"/>
    <w:basedOn w:val="TableNormal"/>
    <w:uiPriority w:val="59"/>
    <w:rsid w:val="009C28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39492A"/>
    <w:rPr>
      <w:noProof/>
      <w:color w:val="000000" w:themeColor="text1"/>
      <w:sz w:val="23"/>
      <w:szCs w:val="24"/>
    </w:rPr>
  </w:style>
  <w:style w:type="character" w:styleId="Hyperlink">
    <w:name w:val="Hyperlink"/>
    <w:basedOn w:val="DefaultParagraphFont"/>
    <w:uiPriority w:val="99"/>
    <w:rsid w:val="00C92CA0"/>
    <w:rPr>
      <w:i w:val="0"/>
      <w:color w:val="0000FF"/>
      <w:u w:val="single"/>
    </w:rPr>
  </w:style>
  <w:style w:type="paragraph" w:styleId="EndnoteText">
    <w:name w:val="endnote text"/>
    <w:basedOn w:val="Normal"/>
    <w:semiHidden/>
    <w:rsid w:val="002F3084"/>
    <w:pPr>
      <w:widowControl w:val="0"/>
    </w:pPr>
    <w:rPr>
      <w:rFonts w:ascii="Press Rmn 12pt" w:hAnsi="Press Rmn 12pt"/>
      <w:szCs w:val="20"/>
    </w:rPr>
  </w:style>
  <w:style w:type="character" w:customStyle="1" w:styleId="TOC3Char">
    <w:name w:val="TOC 3 Char"/>
    <w:basedOn w:val="TOC2Char"/>
    <w:link w:val="TOC3"/>
    <w:uiPriority w:val="39"/>
    <w:rsid w:val="00FE64E1"/>
    <w:rPr>
      <w:noProof/>
      <w:color w:val="000000" w:themeColor="text1"/>
      <w:sz w:val="24"/>
      <w:szCs w:val="24"/>
    </w:rPr>
  </w:style>
  <w:style w:type="paragraph" w:customStyle="1" w:styleId="nrpsBannerline1">
    <w:name w:val="nrps Banner line 1"/>
    <w:link w:val="nrpsBannerline1Char"/>
    <w:semiHidden/>
    <w:locked/>
    <w:rsid w:val="002D4E29"/>
    <w:pPr>
      <w:spacing w:before="120"/>
      <w:ind w:left="115"/>
    </w:pPr>
    <w:rPr>
      <w:rFonts w:ascii="Arial" w:hAnsi="Arial"/>
      <w:b/>
      <w:bCs/>
      <w:color w:val="000000" w:themeColor="text1"/>
      <w:sz w:val="16"/>
    </w:rPr>
  </w:style>
  <w:style w:type="numbering" w:customStyle="1" w:styleId="Bulleted">
    <w:name w:val="Bulleted"/>
    <w:basedOn w:val="NoList"/>
    <w:rsid w:val="0062563F"/>
    <w:pPr>
      <w:numPr>
        <w:numId w:val="1"/>
      </w:numPr>
    </w:pPr>
  </w:style>
  <w:style w:type="paragraph" w:customStyle="1" w:styleId="nrpsLogo">
    <w:name w:val="nrps Logo"/>
    <w:basedOn w:val="Normal"/>
    <w:semiHidden/>
    <w:rsid w:val="00375F1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B97A58"/>
    <w:rPr>
      <w:color w:val="800080"/>
      <w:u w:val="single"/>
    </w:rPr>
  </w:style>
  <w:style w:type="paragraph" w:customStyle="1" w:styleId="nrpsBannerline2">
    <w:name w:val="nrps Banner line 2"/>
    <w:link w:val="nrpsBannerline2Char"/>
    <w:semiHidden/>
    <w:locked/>
    <w:rsid w:val="00375F1B"/>
    <w:pPr>
      <w:ind w:left="115"/>
    </w:pPr>
    <w:rPr>
      <w:rFonts w:ascii="Arial" w:hAnsi="Arial"/>
      <w:b/>
      <w:bCs/>
      <w:sz w:val="16"/>
      <w:szCs w:val="24"/>
    </w:rPr>
  </w:style>
  <w:style w:type="paragraph" w:customStyle="1" w:styleId="nrpsBulletlist">
    <w:name w:val="nrps Bullet list"/>
    <w:basedOn w:val="nrpsNormal"/>
    <w:link w:val="nrpsBulletlistChar"/>
    <w:rsid w:val="002D4E29"/>
    <w:pPr>
      <w:numPr>
        <w:numId w:val="35"/>
      </w:numPr>
    </w:pPr>
  </w:style>
  <w:style w:type="paragraph" w:styleId="Bibliography">
    <w:name w:val="Bibliography"/>
    <w:basedOn w:val="Normal"/>
    <w:next w:val="Normal"/>
    <w:uiPriority w:val="37"/>
    <w:semiHidden/>
    <w:unhideWhenUsed/>
    <w:rsid w:val="00C72479"/>
  </w:style>
  <w:style w:type="character" w:customStyle="1" w:styleId="nrpsBulletlistChar">
    <w:name w:val="nrps Bullet list Char"/>
    <w:basedOn w:val="nrpsNormalChar"/>
    <w:link w:val="nrpsBulletlist"/>
    <w:rsid w:val="002D4E29"/>
    <w:rPr>
      <w:color w:val="000000" w:themeColor="text1"/>
      <w:sz w:val="23"/>
    </w:rPr>
  </w:style>
  <w:style w:type="character" w:styleId="CommentReference">
    <w:name w:val="annotation reference"/>
    <w:basedOn w:val="DefaultParagraphFont"/>
    <w:uiPriority w:val="99"/>
    <w:semiHidden/>
    <w:unhideWhenUsed/>
    <w:rsid w:val="00A02E1D"/>
    <w:rPr>
      <w:sz w:val="16"/>
      <w:szCs w:val="16"/>
    </w:rPr>
  </w:style>
  <w:style w:type="paragraph" w:styleId="BlockText">
    <w:name w:val="Block Text"/>
    <w:basedOn w:val="Normal"/>
    <w:uiPriority w:val="99"/>
    <w:semiHidden/>
    <w:unhideWhenUsed/>
    <w:rsid w:val="00C72479"/>
    <w:pPr>
      <w:spacing w:after="120"/>
      <w:ind w:left="1440" w:right="1440"/>
    </w:pPr>
  </w:style>
  <w:style w:type="character" w:customStyle="1" w:styleId="Heading2Char">
    <w:name w:val="Heading 2 Char"/>
    <w:basedOn w:val="DefaultParagraphFont"/>
    <w:link w:val="Heading2"/>
    <w:semiHidden/>
    <w:rsid w:val="00DD7584"/>
    <w:rPr>
      <w:rFonts w:ascii="Arial" w:hAnsi="Arial" w:cs="Arial"/>
      <w:b/>
      <w:bCs/>
      <w:iCs/>
      <w:color w:val="000000" w:themeColor="text1"/>
      <w:sz w:val="23"/>
      <w:szCs w:val="28"/>
    </w:rPr>
  </w:style>
  <w:style w:type="paragraph" w:styleId="CommentText">
    <w:name w:val="annotation text"/>
    <w:basedOn w:val="Normal"/>
    <w:link w:val="CommentTextChar"/>
    <w:uiPriority w:val="99"/>
    <w:semiHidden/>
    <w:unhideWhenUsed/>
    <w:rsid w:val="00A02E1D"/>
    <w:rPr>
      <w:sz w:val="20"/>
      <w:szCs w:val="20"/>
    </w:rPr>
  </w:style>
  <w:style w:type="character" w:customStyle="1" w:styleId="CommentTextChar">
    <w:name w:val="Comment Text Char"/>
    <w:basedOn w:val="DefaultParagraphFont"/>
    <w:link w:val="CommentText"/>
    <w:uiPriority w:val="99"/>
    <w:semiHidden/>
    <w:rsid w:val="00A02E1D"/>
  </w:style>
  <w:style w:type="paragraph" w:customStyle="1" w:styleId="nrpsTablecell">
    <w:name w:val="nrps Table cell"/>
    <w:qFormat/>
    <w:rsid w:val="00DD7584"/>
    <w:pPr>
      <w:spacing w:before="20" w:after="20"/>
    </w:pPr>
    <w:rPr>
      <w:rFonts w:ascii="Arial" w:hAnsi="Arial"/>
      <w:color w:val="000000" w:themeColor="text1"/>
      <w:sz w:val="18"/>
    </w:rPr>
  </w:style>
  <w:style w:type="paragraph" w:customStyle="1" w:styleId="nrpsTablecellindent">
    <w:name w:val="nrps Table cell indent"/>
    <w:basedOn w:val="nrpsTablecell"/>
    <w:rsid w:val="007873D7"/>
    <w:pPr>
      <w:ind w:left="360"/>
    </w:pPr>
  </w:style>
  <w:style w:type="paragraph" w:styleId="CommentSubject">
    <w:name w:val="annotation subject"/>
    <w:basedOn w:val="CommentText"/>
    <w:next w:val="CommentText"/>
    <w:link w:val="CommentSubjectChar"/>
    <w:uiPriority w:val="99"/>
    <w:semiHidden/>
    <w:unhideWhenUsed/>
    <w:rsid w:val="00A02E1D"/>
    <w:rPr>
      <w:b/>
      <w:bCs/>
    </w:rPr>
  </w:style>
  <w:style w:type="character" w:customStyle="1" w:styleId="CommentSubjectChar">
    <w:name w:val="Comment Subject Char"/>
    <w:basedOn w:val="CommentTextChar"/>
    <w:link w:val="CommentSubject"/>
    <w:uiPriority w:val="99"/>
    <w:semiHidden/>
    <w:rsid w:val="00A02E1D"/>
    <w:rPr>
      <w:b/>
      <w:bCs/>
    </w:rPr>
  </w:style>
  <w:style w:type="paragraph" w:styleId="Revision">
    <w:name w:val="Revision"/>
    <w:hidden/>
    <w:uiPriority w:val="99"/>
    <w:semiHidden/>
    <w:rsid w:val="00A02E1D"/>
    <w:rPr>
      <w:sz w:val="24"/>
      <w:szCs w:val="24"/>
    </w:rPr>
  </w:style>
  <w:style w:type="paragraph" w:styleId="TOC1">
    <w:name w:val="toc 1"/>
    <w:next w:val="nrpsNormal"/>
    <w:uiPriority w:val="39"/>
    <w:rsid w:val="00304492"/>
    <w:pPr>
      <w:spacing w:after="160"/>
      <w:ind w:right="1080"/>
    </w:pPr>
    <w:rPr>
      <w:noProof/>
      <w:color w:val="000000" w:themeColor="text1"/>
      <w:sz w:val="23"/>
      <w:szCs w:val="24"/>
    </w:rPr>
  </w:style>
  <w:style w:type="paragraph" w:styleId="TOC2">
    <w:name w:val="toc 2"/>
    <w:basedOn w:val="TOC1"/>
    <w:next w:val="nrpsNormal"/>
    <w:link w:val="TOC2Char"/>
    <w:uiPriority w:val="39"/>
    <w:rsid w:val="0039492A"/>
    <w:pPr>
      <w:tabs>
        <w:tab w:val="right" w:leader="dot" w:pos="9350"/>
      </w:tabs>
      <w:ind w:left="432"/>
    </w:pPr>
  </w:style>
  <w:style w:type="paragraph" w:styleId="TableofFigures">
    <w:name w:val="table of figures"/>
    <w:basedOn w:val="Normal"/>
    <w:next w:val="Normal"/>
    <w:semiHidden/>
    <w:rsid w:val="00FE64E1"/>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02E1D"/>
    <w:rPr>
      <w:rFonts w:ascii="Tahoma" w:hAnsi="Tahoma" w:cs="Tahoma"/>
      <w:sz w:val="16"/>
      <w:szCs w:val="16"/>
    </w:rPr>
  </w:style>
  <w:style w:type="character" w:customStyle="1" w:styleId="BalloonTextChar">
    <w:name w:val="Balloon Text Char"/>
    <w:basedOn w:val="DefaultParagraphFont"/>
    <w:link w:val="BalloonText"/>
    <w:uiPriority w:val="99"/>
    <w:semiHidden/>
    <w:rsid w:val="00A02E1D"/>
    <w:rPr>
      <w:rFonts w:ascii="Tahoma" w:hAnsi="Tahoma" w:cs="Tahoma"/>
      <w:sz w:val="16"/>
      <w:szCs w:val="16"/>
    </w:rPr>
  </w:style>
  <w:style w:type="numbering" w:customStyle="1" w:styleId="nrpsNumlist">
    <w:name w:val="nrps Num list"/>
    <w:basedOn w:val="NoList"/>
    <w:rsid w:val="00FE64E1"/>
    <w:pPr>
      <w:numPr>
        <w:numId w:val="2"/>
      </w:numPr>
    </w:pPr>
  </w:style>
  <w:style w:type="numbering" w:customStyle="1" w:styleId="werte">
    <w:name w:val="werte"/>
    <w:basedOn w:val="NoList"/>
    <w:rsid w:val="0045767C"/>
    <w:pPr>
      <w:numPr>
        <w:numId w:val="3"/>
      </w:numPr>
    </w:pPr>
  </w:style>
  <w:style w:type="paragraph" w:styleId="BodyText">
    <w:name w:val="Body Text"/>
    <w:basedOn w:val="Normal"/>
    <w:link w:val="BodyTextChar"/>
    <w:uiPriority w:val="99"/>
    <w:semiHidden/>
    <w:unhideWhenUsed/>
    <w:rsid w:val="00C72479"/>
    <w:pPr>
      <w:spacing w:after="120"/>
    </w:pPr>
  </w:style>
  <w:style w:type="character" w:customStyle="1" w:styleId="BodyTextChar">
    <w:name w:val="Body Text Char"/>
    <w:basedOn w:val="DefaultParagraphFont"/>
    <w:link w:val="BodyText"/>
    <w:uiPriority w:val="99"/>
    <w:semiHidden/>
    <w:rsid w:val="00C72479"/>
    <w:rPr>
      <w:sz w:val="24"/>
      <w:szCs w:val="24"/>
    </w:rPr>
  </w:style>
  <w:style w:type="paragraph" w:styleId="BodyText2">
    <w:name w:val="Body Text 2"/>
    <w:basedOn w:val="Normal"/>
    <w:link w:val="BodyText2Char"/>
    <w:uiPriority w:val="99"/>
    <w:semiHidden/>
    <w:unhideWhenUsed/>
    <w:rsid w:val="00C72479"/>
    <w:pPr>
      <w:spacing w:after="120" w:line="480" w:lineRule="auto"/>
    </w:pPr>
  </w:style>
  <w:style w:type="character" w:customStyle="1" w:styleId="BodyText2Char">
    <w:name w:val="Body Text 2 Char"/>
    <w:basedOn w:val="DefaultParagraphFont"/>
    <w:link w:val="BodyText2"/>
    <w:uiPriority w:val="99"/>
    <w:semiHidden/>
    <w:rsid w:val="00C72479"/>
    <w:rPr>
      <w:sz w:val="24"/>
      <w:szCs w:val="24"/>
    </w:rPr>
  </w:style>
  <w:style w:type="paragraph" w:styleId="TOC4">
    <w:name w:val="toc 4"/>
    <w:basedOn w:val="nrpsNormal"/>
    <w:next w:val="nrpsNormal"/>
    <w:autoRedefine/>
    <w:uiPriority w:val="39"/>
    <w:unhideWhenUsed/>
    <w:rsid w:val="00F62D89"/>
    <w:pPr>
      <w:ind w:left="1152" w:right="720"/>
    </w:pPr>
  </w:style>
  <w:style w:type="paragraph" w:styleId="BodyText3">
    <w:name w:val="Body Text 3"/>
    <w:basedOn w:val="Normal"/>
    <w:link w:val="BodyText3Char"/>
    <w:uiPriority w:val="99"/>
    <w:semiHidden/>
    <w:unhideWhenUsed/>
    <w:rsid w:val="00C72479"/>
    <w:pPr>
      <w:spacing w:after="120"/>
    </w:pPr>
    <w:rPr>
      <w:sz w:val="16"/>
      <w:szCs w:val="16"/>
    </w:rPr>
  </w:style>
  <w:style w:type="paragraph" w:styleId="TOC9">
    <w:name w:val="toc 9"/>
    <w:basedOn w:val="Normal"/>
    <w:next w:val="Normal"/>
    <w:autoRedefine/>
    <w:uiPriority w:val="39"/>
    <w:semiHidden/>
    <w:unhideWhenUsed/>
    <w:rsid w:val="009667DB"/>
    <w:pPr>
      <w:ind w:left="1920"/>
    </w:pPr>
  </w:style>
  <w:style w:type="character" w:customStyle="1" w:styleId="BodyText3Char">
    <w:name w:val="Body Text 3 Char"/>
    <w:basedOn w:val="DefaultParagraphFont"/>
    <w:link w:val="BodyText3"/>
    <w:uiPriority w:val="99"/>
    <w:semiHidden/>
    <w:rsid w:val="00C72479"/>
    <w:rPr>
      <w:sz w:val="16"/>
      <w:szCs w:val="16"/>
    </w:rPr>
  </w:style>
  <w:style w:type="paragraph" w:styleId="BodyTextFirstIndent">
    <w:name w:val="Body Text First Indent"/>
    <w:basedOn w:val="BodyText"/>
    <w:link w:val="BodyTextFirstIndentChar"/>
    <w:uiPriority w:val="99"/>
    <w:semiHidden/>
    <w:unhideWhenUsed/>
    <w:rsid w:val="00C72479"/>
    <w:pPr>
      <w:ind w:firstLine="210"/>
    </w:pPr>
  </w:style>
  <w:style w:type="character" w:customStyle="1" w:styleId="BodyTextFirstIndentChar">
    <w:name w:val="Body Text First Indent Char"/>
    <w:basedOn w:val="BodyTextChar"/>
    <w:link w:val="BodyTextFirstIndent"/>
    <w:uiPriority w:val="99"/>
    <w:semiHidden/>
    <w:rsid w:val="00C72479"/>
    <w:rPr>
      <w:sz w:val="24"/>
      <w:szCs w:val="24"/>
    </w:rPr>
  </w:style>
  <w:style w:type="paragraph" w:styleId="BodyTextIndent">
    <w:name w:val="Body Text Indent"/>
    <w:basedOn w:val="Normal"/>
    <w:link w:val="BodyTextIndentChar"/>
    <w:uiPriority w:val="99"/>
    <w:semiHidden/>
    <w:unhideWhenUsed/>
    <w:rsid w:val="00C72479"/>
    <w:pPr>
      <w:spacing w:after="120"/>
      <w:ind w:left="360"/>
    </w:pPr>
  </w:style>
  <w:style w:type="character" w:customStyle="1" w:styleId="BodyTextIndentChar">
    <w:name w:val="Body Text Indent Char"/>
    <w:basedOn w:val="DefaultParagraphFont"/>
    <w:link w:val="BodyTextIndent"/>
    <w:uiPriority w:val="99"/>
    <w:semiHidden/>
    <w:rsid w:val="00C72479"/>
    <w:rPr>
      <w:sz w:val="24"/>
      <w:szCs w:val="24"/>
    </w:rPr>
  </w:style>
  <w:style w:type="paragraph" w:styleId="BodyTextFirstIndent2">
    <w:name w:val="Body Text First Indent 2"/>
    <w:basedOn w:val="BodyTextIndent"/>
    <w:link w:val="BodyTextFirstIndent2Char"/>
    <w:uiPriority w:val="99"/>
    <w:semiHidden/>
    <w:unhideWhenUsed/>
    <w:rsid w:val="00C72479"/>
    <w:pPr>
      <w:ind w:firstLine="210"/>
    </w:pPr>
  </w:style>
  <w:style w:type="character" w:customStyle="1" w:styleId="BodyTextFirstIndent2Char">
    <w:name w:val="Body Text First Indent 2 Char"/>
    <w:basedOn w:val="BodyTextIndentChar"/>
    <w:link w:val="BodyTextFirstIndent2"/>
    <w:uiPriority w:val="99"/>
    <w:semiHidden/>
    <w:rsid w:val="00C72479"/>
    <w:rPr>
      <w:sz w:val="24"/>
      <w:szCs w:val="24"/>
    </w:rPr>
  </w:style>
  <w:style w:type="paragraph" w:styleId="BodyTextIndent2">
    <w:name w:val="Body Text Indent 2"/>
    <w:basedOn w:val="Normal"/>
    <w:link w:val="BodyTextIndent2Char"/>
    <w:uiPriority w:val="99"/>
    <w:semiHidden/>
    <w:unhideWhenUsed/>
    <w:rsid w:val="00C72479"/>
    <w:pPr>
      <w:spacing w:after="120" w:line="480" w:lineRule="auto"/>
      <w:ind w:left="360"/>
    </w:pPr>
  </w:style>
  <w:style w:type="character" w:customStyle="1" w:styleId="BodyTextIndent2Char">
    <w:name w:val="Body Text Indent 2 Char"/>
    <w:basedOn w:val="DefaultParagraphFont"/>
    <w:link w:val="BodyTextIndent2"/>
    <w:uiPriority w:val="99"/>
    <w:semiHidden/>
    <w:rsid w:val="00C72479"/>
    <w:rPr>
      <w:sz w:val="24"/>
      <w:szCs w:val="24"/>
    </w:rPr>
  </w:style>
  <w:style w:type="character" w:customStyle="1" w:styleId="nrpsBannerline1Char">
    <w:name w:val="nrps Banner line 1 Char"/>
    <w:basedOn w:val="DefaultParagraphFont"/>
    <w:link w:val="nrpsBannerline1"/>
    <w:semiHidden/>
    <w:rsid w:val="002D4E29"/>
    <w:rPr>
      <w:rFonts w:ascii="Arial" w:hAnsi="Arial"/>
      <w:b/>
      <w:bCs/>
      <w:color w:val="000000" w:themeColor="text1"/>
      <w:sz w:val="16"/>
    </w:rPr>
  </w:style>
  <w:style w:type="paragraph" w:customStyle="1" w:styleId="nrpsBannerline3">
    <w:name w:val="nrps Banner line 3"/>
    <w:link w:val="nrpsBannerline3Char"/>
    <w:semiHidden/>
    <w:qFormat/>
    <w:locked/>
    <w:rsid w:val="002D4E29"/>
    <w:pPr>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unhideWhenUsed/>
    <w:rsid w:val="00C72479"/>
    <w:pPr>
      <w:spacing w:after="120"/>
      <w:ind w:left="360"/>
    </w:pPr>
    <w:rPr>
      <w:sz w:val="16"/>
      <w:szCs w:val="16"/>
    </w:rPr>
  </w:style>
  <w:style w:type="paragraph" w:styleId="TOC5">
    <w:name w:val="toc 5"/>
    <w:basedOn w:val="nrpsNormal"/>
    <w:next w:val="nrpsNormal"/>
    <w:autoRedefine/>
    <w:uiPriority w:val="39"/>
    <w:unhideWhenUsed/>
    <w:rsid w:val="00F62D89"/>
    <w:pPr>
      <w:ind w:left="960"/>
    </w:pPr>
  </w:style>
  <w:style w:type="paragraph" w:customStyle="1" w:styleId="nrpsTitle">
    <w:name w:val="nrps Title"/>
    <w:next w:val="nrpsSubtitle"/>
    <w:link w:val="nrpsTitleChar"/>
    <w:qFormat/>
    <w:rsid w:val="00DD7584"/>
    <w:pPr>
      <w:tabs>
        <w:tab w:val="left" w:pos="9360"/>
      </w:tabs>
      <w:spacing w:before="240"/>
    </w:pPr>
    <w:rPr>
      <w:b/>
      <w:bCs/>
      <w:color w:val="000000" w:themeColor="text1"/>
      <w:sz w:val="40"/>
      <w:szCs w:val="40"/>
    </w:rPr>
  </w:style>
  <w:style w:type="paragraph" w:customStyle="1" w:styleId="nrpsSubtitle">
    <w:name w:val="nrps Subtitle"/>
    <w:next w:val="nrpsSeriesnamenumber"/>
    <w:link w:val="nrpsSubtitleChar"/>
    <w:qFormat/>
    <w:rsid w:val="00DD7584"/>
    <w:pPr>
      <w:tabs>
        <w:tab w:val="left" w:pos="9360"/>
      </w:tabs>
      <w:spacing w:before="120"/>
      <w:ind w:right="720"/>
    </w:pPr>
    <w:rPr>
      <w:bCs/>
      <w:i/>
      <w:color w:val="000000" w:themeColor="text1"/>
      <w:sz w:val="36"/>
      <w:szCs w:val="36"/>
    </w:rPr>
  </w:style>
  <w:style w:type="character" w:customStyle="1" w:styleId="nrpsTitleChar">
    <w:name w:val="nrps Title Char"/>
    <w:basedOn w:val="DefaultParagraphFont"/>
    <w:link w:val="nrpsTitle"/>
    <w:rsid w:val="00DD7584"/>
    <w:rPr>
      <w:b/>
      <w:bCs/>
      <w:color w:val="000000" w:themeColor="text1"/>
      <w:sz w:val="40"/>
      <w:szCs w:val="40"/>
    </w:rPr>
  </w:style>
  <w:style w:type="paragraph" w:customStyle="1" w:styleId="nrpsNormal">
    <w:name w:val="nrps Normal"/>
    <w:basedOn w:val="Normal"/>
    <w:link w:val="nrpsNormalChar"/>
    <w:qFormat/>
    <w:rsid w:val="00DD7584"/>
    <w:rPr>
      <w:rFonts w:eastAsia="Times New Roman" w:cs="Times New Roman"/>
      <w:szCs w:val="20"/>
    </w:rPr>
  </w:style>
  <w:style w:type="character" w:customStyle="1" w:styleId="nrpsSubtitleChar">
    <w:name w:val="nrps Subtitle Char"/>
    <w:basedOn w:val="DefaultParagraphFont"/>
    <w:link w:val="nrpsSubtitle"/>
    <w:rsid w:val="00DD7584"/>
    <w:rPr>
      <w:bCs/>
      <w:i/>
      <w:color w:val="000000" w:themeColor="text1"/>
      <w:sz w:val="36"/>
      <w:szCs w:val="36"/>
    </w:rPr>
  </w:style>
  <w:style w:type="character" w:customStyle="1" w:styleId="nrpsBannerline2Char">
    <w:name w:val="nrps Banner line 2 Char"/>
    <w:basedOn w:val="DefaultParagraphFont"/>
    <w:link w:val="nrpsBannerline2"/>
    <w:semiHidden/>
    <w:rsid w:val="00375F1B"/>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C72479"/>
    <w:rPr>
      <w:sz w:val="16"/>
      <w:szCs w:val="16"/>
    </w:rPr>
  </w:style>
  <w:style w:type="paragraph" w:styleId="Closing">
    <w:name w:val="Closing"/>
    <w:basedOn w:val="Normal"/>
    <w:link w:val="ClosingChar"/>
    <w:uiPriority w:val="99"/>
    <w:semiHidden/>
    <w:unhideWhenUsed/>
    <w:rsid w:val="00C72479"/>
    <w:pPr>
      <w:ind w:left="4320"/>
    </w:pPr>
  </w:style>
  <w:style w:type="character" w:customStyle="1" w:styleId="ClosingChar">
    <w:name w:val="Closing Char"/>
    <w:basedOn w:val="DefaultParagraphFont"/>
    <w:link w:val="Closing"/>
    <w:uiPriority w:val="99"/>
    <w:semiHidden/>
    <w:rsid w:val="00C72479"/>
    <w:rPr>
      <w:sz w:val="24"/>
      <w:szCs w:val="24"/>
    </w:rPr>
  </w:style>
  <w:style w:type="character" w:customStyle="1" w:styleId="nrpsBannerline3Char">
    <w:name w:val="nrps Banner line 3 Char"/>
    <w:basedOn w:val="DefaultParagraphFont"/>
    <w:link w:val="nrpsBannerline3"/>
    <w:semiHidden/>
    <w:rsid w:val="002D4E29"/>
    <w:rPr>
      <w:rFonts w:ascii="Arial" w:hAnsi="Arial"/>
      <w:b/>
      <w:bCs/>
      <w:color w:val="000000" w:themeColor="text1"/>
      <w:sz w:val="16"/>
    </w:rPr>
  </w:style>
  <w:style w:type="paragraph" w:customStyle="1" w:styleId="nrpsHyperlink">
    <w:name w:val="nrps Hyperlink"/>
    <w:basedOn w:val="nrpsNormal"/>
    <w:link w:val="nrpsHyperlinkChar"/>
    <w:rsid w:val="00FE64E1"/>
  </w:style>
  <w:style w:type="paragraph" w:styleId="Date">
    <w:name w:val="Date"/>
    <w:basedOn w:val="Normal"/>
    <w:next w:val="Normal"/>
    <w:link w:val="DateChar"/>
    <w:uiPriority w:val="99"/>
    <w:semiHidden/>
    <w:unhideWhenUsed/>
    <w:rsid w:val="00C72479"/>
  </w:style>
  <w:style w:type="paragraph" w:customStyle="1" w:styleId="nrpsInsidecovers">
    <w:name w:val="nrps Inside covers"/>
    <w:basedOn w:val="Normal"/>
    <w:link w:val="nrpsInsidecoversChar"/>
    <w:rsid w:val="002D4E29"/>
    <w:pPr>
      <w:spacing w:after="0" w:line="240" w:lineRule="auto"/>
    </w:pPr>
    <w:rPr>
      <w:rFonts w:eastAsia="Times New Roman" w:cs="Times New Roman"/>
      <w:sz w:val="18"/>
      <w:szCs w:val="24"/>
    </w:rPr>
  </w:style>
  <w:style w:type="paragraph" w:customStyle="1" w:styleId="nrpsHeading1">
    <w:name w:val="nrps Heading 1"/>
    <w:basedOn w:val="Heading1"/>
    <w:next w:val="nrpsNormal"/>
    <w:link w:val="nrpsHeading1Char"/>
    <w:qFormat/>
    <w:rsid w:val="004D1CA4"/>
    <w:pPr>
      <w:tabs>
        <w:tab w:val="left" w:pos="5310"/>
      </w:tabs>
      <w:spacing w:after="200"/>
    </w:pPr>
  </w:style>
  <w:style w:type="paragraph" w:customStyle="1" w:styleId="nrpsLiteraturecited">
    <w:name w:val="nrps Literature cited"/>
    <w:link w:val="nrpsLiteraturecitedChar"/>
    <w:qFormat/>
    <w:rsid w:val="00DD7584"/>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rsid w:val="002D4E29"/>
    <w:rPr>
      <w:color w:val="000000" w:themeColor="text1"/>
      <w:sz w:val="18"/>
      <w:szCs w:val="24"/>
    </w:rPr>
  </w:style>
  <w:style w:type="paragraph" w:customStyle="1" w:styleId="nrpsHeading3">
    <w:name w:val="nrps Heading 3"/>
    <w:basedOn w:val="Heading3"/>
    <w:next w:val="nrpsNormal"/>
    <w:link w:val="nrpsHeading3Char"/>
    <w:qFormat/>
    <w:rsid w:val="002D4E29"/>
    <w:rPr>
      <w:bCs w:val="0"/>
      <w:szCs w:val="22"/>
    </w:rPr>
  </w:style>
  <w:style w:type="character" w:customStyle="1" w:styleId="nrpsLiteraturecitedChar">
    <w:name w:val="nrps Literature cited Char"/>
    <w:basedOn w:val="DefaultParagraphFont"/>
    <w:link w:val="nrpsLiteraturecited"/>
    <w:rsid w:val="00DD7584"/>
    <w:rPr>
      <w:color w:val="000000" w:themeColor="text1"/>
      <w:sz w:val="23"/>
      <w:szCs w:val="24"/>
    </w:rPr>
  </w:style>
  <w:style w:type="character" w:customStyle="1" w:styleId="nrpsNormalChar">
    <w:name w:val="nrps Normal Char"/>
    <w:basedOn w:val="DefaultParagraphFont"/>
    <w:link w:val="nrpsNormal"/>
    <w:rsid w:val="00DD7584"/>
    <w:rPr>
      <w:color w:val="000000" w:themeColor="text1"/>
      <w:sz w:val="23"/>
    </w:rPr>
  </w:style>
  <w:style w:type="character" w:customStyle="1" w:styleId="Heading3Char">
    <w:name w:val="Heading 3 Char"/>
    <w:basedOn w:val="DefaultParagraphFont"/>
    <w:link w:val="Heading3"/>
    <w:semiHidden/>
    <w:rsid w:val="00DD758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2D4E29"/>
    <w:rPr>
      <w:rFonts w:ascii="Arial" w:eastAsia="MS Mincho" w:hAnsi="Arial"/>
      <w:b/>
      <w:i/>
      <w:color w:val="000000" w:themeColor="text1"/>
      <w:sz w:val="21"/>
      <w:szCs w:val="22"/>
    </w:rPr>
  </w:style>
  <w:style w:type="character" w:customStyle="1" w:styleId="nrpsHyperlinkChar">
    <w:name w:val="nrps Hyperlink Char"/>
    <w:basedOn w:val="nrpsNormalChar"/>
    <w:link w:val="nrpsHyperlink"/>
    <w:rsid w:val="00FE64E1"/>
    <w:rPr>
      <w:color w:val="000000" w:themeColor="text1"/>
      <w:sz w:val="24"/>
    </w:rPr>
  </w:style>
  <w:style w:type="paragraph" w:customStyle="1" w:styleId="nrpsHeading2">
    <w:name w:val="nrps Heading 2"/>
    <w:basedOn w:val="Heading2"/>
    <w:next w:val="nrpsNormal"/>
    <w:link w:val="nrpsHeading2Char"/>
    <w:qFormat/>
    <w:rsid w:val="001C3839"/>
    <w:rPr>
      <w:bCs w:val="0"/>
      <w:iCs w:val="0"/>
    </w:rPr>
  </w:style>
  <w:style w:type="character" w:customStyle="1" w:styleId="Heading1Char">
    <w:name w:val="Heading 1 Char"/>
    <w:basedOn w:val="DefaultParagraphFont"/>
    <w:link w:val="Heading1"/>
    <w:rsid w:val="00FE64E1"/>
    <w:rPr>
      <w:rFonts w:ascii="Arial" w:hAnsi="Arial"/>
      <w:b/>
      <w:color w:val="000000" w:themeColor="text1"/>
      <w:sz w:val="32"/>
      <w:szCs w:val="18"/>
    </w:rPr>
  </w:style>
  <w:style w:type="character" w:customStyle="1" w:styleId="nrpsHeading1Char">
    <w:name w:val="nrps Heading 1 Char"/>
    <w:basedOn w:val="DefaultParagraphFont"/>
    <w:link w:val="nrpsHeading1"/>
    <w:rsid w:val="004D1CA4"/>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2D4E29"/>
    <w:rPr>
      <w:bCs w:val="0"/>
      <w:sz w:val="23"/>
    </w:rPr>
  </w:style>
  <w:style w:type="character" w:customStyle="1" w:styleId="nrpsHeading2Char">
    <w:name w:val="nrps Heading 2 Char"/>
    <w:basedOn w:val="DefaultParagraphFont"/>
    <w:link w:val="nrpsHeading2"/>
    <w:rsid w:val="001C3839"/>
    <w:rPr>
      <w:rFonts w:ascii="Arial" w:hAnsi="Arial" w:cs="Arial"/>
      <w:b/>
      <w:color w:val="000000" w:themeColor="text1"/>
      <w:sz w:val="23"/>
      <w:szCs w:val="28"/>
    </w:rPr>
  </w:style>
  <w:style w:type="paragraph" w:customStyle="1" w:styleId="nrpsHeading5">
    <w:name w:val="nrps Heading 5"/>
    <w:next w:val="nrpsNormal"/>
    <w:link w:val="nrpsHeading5Char"/>
    <w:rsid w:val="002D4E29"/>
    <w:pPr>
      <w:spacing w:line="276" w:lineRule="auto"/>
    </w:pPr>
    <w:rPr>
      <w:bCs/>
      <w:i/>
      <w:iCs/>
      <w:color w:val="000000" w:themeColor="text1"/>
      <w:sz w:val="23"/>
      <w:szCs w:val="26"/>
    </w:rPr>
  </w:style>
  <w:style w:type="character" w:customStyle="1" w:styleId="Heading4Char">
    <w:name w:val="Heading 4 Char"/>
    <w:basedOn w:val="DefaultParagraphFont"/>
    <w:link w:val="Heading4"/>
    <w:rsid w:val="00DD7584"/>
    <w:rPr>
      <w:bCs/>
      <w:color w:val="000000" w:themeColor="text1"/>
      <w:sz w:val="24"/>
      <w:szCs w:val="28"/>
      <w:u w:val="single"/>
    </w:rPr>
  </w:style>
  <w:style w:type="character" w:customStyle="1" w:styleId="nrpsHeading4Char">
    <w:name w:val="nrps Heading 4 Char"/>
    <w:basedOn w:val="DefaultParagraphFont"/>
    <w:link w:val="nrpsHeading4"/>
    <w:rsid w:val="002D4E29"/>
    <w:rPr>
      <w:color w:val="000000" w:themeColor="text1"/>
      <w:sz w:val="23"/>
      <w:szCs w:val="28"/>
      <w:u w:val="single"/>
    </w:rPr>
  </w:style>
  <w:style w:type="paragraph" w:customStyle="1" w:styleId="nrpsFigurecaption">
    <w:name w:val="nrps Figure caption"/>
    <w:next w:val="nrpsNormal"/>
    <w:link w:val="nrpsFigurecaptionChar"/>
    <w:qFormat/>
    <w:rsid w:val="00F673CF"/>
    <w:pPr>
      <w:spacing w:before="80" w:after="360"/>
    </w:pPr>
    <w:rPr>
      <w:rFonts w:ascii="Arial" w:hAnsi="Arial"/>
      <w:bCs/>
      <w:color w:val="000000" w:themeColor="text1"/>
    </w:rPr>
  </w:style>
  <w:style w:type="character" w:customStyle="1" w:styleId="Heading5Char">
    <w:name w:val="Heading 5 Char"/>
    <w:basedOn w:val="DefaultParagraphFont"/>
    <w:link w:val="Heading5"/>
    <w:semiHidden/>
    <w:rsid w:val="00DD758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2D4E29"/>
    <w:rPr>
      <w:bCs/>
      <w:i/>
      <w:iCs/>
      <w:color w:val="000000" w:themeColor="text1"/>
      <w:sz w:val="23"/>
      <w:szCs w:val="26"/>
    </w:rPr>
  </w:style>
  <w:style w:type="paragraph" w:customStyle="1" w:styleId="nrpsTablecaption">
    <w:name w:val="nrps Table caption"/>
    <w:next w:val="nrpsNormal"/>
    <w:link w:val="nrpsTablecaptionChar"/>
    <w:qFormat/>
    <w:rsid w:val="00B2305C"/>
    <w:pPr>
      <w:keepNext/>
      <w:spacing w:after="120"/>
    </w:pPr>
    <w:rPr>
      <w:rFonts w:ascii="Arial" w:hAnsi="Arial"/>
      <w:bCs/>
      <w:color w:val="000000" w:themeColor="text1"/>
    </w:rPr>
  </w:style>
  <w:style w:type="character" w:customStyle="1" w:styleId="nrpsFigurecaptionChar">
    <w:name w:val="nrps Figure caption Char"/>
    <w:basedOn w:val="DefaultParagraphFont"/>
    <w:link w:val="nrpsFigurecaption"/>
    <w:rsid w:val="00F673CF"/>
    <w:rPr>
      <w:rFonts w:ascii="Arial" w:hAnsi="Arial"/>
      <w:bCs/>
      <w:color w:val="000000" w:themeColor="text1"/>
    </w:rPr>
  </w:style>
  <w:style w:type="paragraph" w:customStyle="1" w:styleId="nrpsTableheader">
    <w:name w:val="nrps Table header"/>
    <w:link w:val="nrpsTableheaderChar"/>
    <w:qFormat/>
    <w:rsid w:val="00DD7584"/>
    <w:pPr>
      <w:spacing w:before="20" w:after="20"/>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B2305C"/>
    <w:rPr>
      <w:rFonts w:ascii="Arial" w:hAnsi="Arial"/>
      <w:bCs/>
      <w:color w:val="000000" w:themeColor="text1"/>
    </w:rPr>
  </w:style>
  <w:style w:type="character" w:customStyle="1" w:styleId="DateChar">
    <w:name w:val="Date Char"/>
    <w:basedOn w:val="DefaultParagraphFont"/>
    <w:link w:val="Date"/>
    <w:uiPriority w:val="99"/>
    <w:semiHidden/>
    <w:rsid w:val="00C72479"/>
    <w:rPr>
      <w:sz w:val="24"/>
      <w:szCs w:val="24"/>
    </w:rPr>
  </w:style>
  <w:style w:type="paragraph" w:styleId="DocumentMap">
    <w:name w:val="Document Map"/>
    <w:basedOn w:val="Normal"/>
    <w:link w:val="DocumentMapChar"/>
    <w:uiPriority w:val="99"/>
    <w:semiHidden/>
    <w:unhideWhenUsed/>
    <w:rsid w:val="00C72479"/>
    <w:rPr>
      <w:rFonts w:ascii="Tahoma" w:hAnsi="Tahoma" w:cs="Tahoma"/>
      <w:sz w:val="16"/>
      <w:szCs w:val="16"/>
    </w:rPr>
  </w:style>
  <w:style w:type="character" w:customStyle="1" w:styleId="nrpsTableheaderChar">
    <w:name w:val="nrps Table header Char"/>
    <w:basedOn w:val="DefaultParagraphFont"/>
    <w:link w:val="nrpsTableheader"/>
    <w:rsid w:val="00DD7584"/>
    <w:rPr>
      <w:rFonts w:ascii="Arial" w:hAnsi="Arial" w:cs="Arial"/>
      <w:b/>
      <w:color w:val="000000" w:themeColor="text1"/>
      <w:sz w:val="18"/>
    </w:rPr>
  </w:style>
  <w:style w:type="character" w:customStyle="1" w:styleId="nrpsBackcoveraddress">
    <w:name w:val="nrps Backcover address"/>
    <w:basedOn w:val="nrpsBannerline1Char"/>
    <w:semiHidden/>
    <w:locked/>
    <w:rsid w:val="002D4E29"/>
    <w:rPr>
      <w:rFonts w:ascii="Arial" w:hAnsi="Arial"/>
      <w:b w:val="0"/>
      <w:bCs/>
      <w:color w:val="000000" w:themeColor="text1"/>
      <w:sz w:val="18"/>
    </w:rPr>
  </w:style>
  <w:style w:type="paragraph" w:customStyle="1" w:styleId="nrpsInstructions">
    <w:name w:val="nrps Instructions"/>
    <w:link w:val="nrpsInstructionsChar"/>
    <w:locked/>
    <w:rsid w:val="00025BAF"/>
    <w:rPr>
      <w:rFonts w:ascii="Arial" w:hAnsi="Arial"/>
      <w:color w:val="E36C0A" w:themeColor="accent6" w:themeShade="BF"/>
      <w:sz w:val="22"/>
    </w:rPr>
  </w:style>
  <w:style w:type="paragraph" w:customStyle="1" w:styleId="nrpsHorizontalrule">
    <w:name w:val="nrps Horizontal rule"/>
    <w:basedOn w:val="Normal"/>
    <w:semiHidden/>
    <w:locked/>
    <w:rsid w:val="00FE64E1"/>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025BAF"/>
    <w:rPr>
      <w:rFonts w:ascii="Arial" w:hAnsi="Arial"/>
      <w:color w:val="E36C0A" w:themeColor="accent6" w:themeShade="BF"/>
      <w:sz w:val="22"/>
    </w:rPr>
  </w:style>
  <w:style w:type="character" w:customStyle="1" w:styleId="DocumentMapChar">
    <w:name w:val="Document Map Char"/>
    <w:basedOn w:val="DefaultParagraphFont"/>
    <w:link w:val="DocumentMap"/>
    <w:uiPriority w:val="99"/>
    <w:semiHidden/>
    <w:rsid w:val="00C72479"/>
    <w:rPr>
      <w:rFonts w:ascii="Tahoma" w:hAnsi="Tahoma" w:cs="Tahoma"/>
      <w:sz w:val="16"/>
      <w:szCs w:val="16"/>
    </w:rPr>
  </w:style>
  <w:style w:type="paragraph" w:styleId="E-mailSignature">
    <w:name w:val="E-mail Signature"/>
    <w:basedOn w:val="Normal"/>
    <w:link w:val="E-mailSignatureChar"/>
    <w:uiPriority w:val="99"/>
    <w:semiHidden/>
    <w:unhideWhenUsed/>
    <w:rsid w:val="00C72479"/>
  </w:style>
  <w:style w:type="character" w:customStyle="1" w:styleId="E-mailSignatureChar">
    <w:name w:val="E-mail Signature Char"/>
    <w:basedOn w:val="DefaultParagraphFont"/>
    <w:link w:val="E-mailSignature"/>
    <w:uiPriority w:val="99"/>
    <w:semiHidden/>
    <w:rsid w:val="00C72479"/>
    <w:rPr>
      <w:sz w:val="24"/>
      <w:szCs w:val="24"/>
    </w:rPr>
  </w:style>
  <w:style w:type="paragraph" w:styleId="EnvelopeAddress">
    <w:name w:val="envelope address"/>
    <w:basedOn w:val="Normal"/>
    <w:uiPriority w:val="99"/>
    <w:semiHidden/>
    <w:unhideWhenUsed/>
    <w:rsid w:val="00C72479"/>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C72479"/>
    <w:rPr>
      <w:rFonts w:ascii="Cambria" w:hAnsi="Cambria"/>
      <w:sz w:val="20"/>
      <w:szCs w:val="20"/>
    </w:rPr>
  </w:style>
  <w:style w:type="paragraph" w:styleId="FootnoteText">
    <w:name w:val="footnote text"/>
    <w:basedOn w:val="Normal"/>
    <w:link w:val="FootnoteTextChar"/>
    <w:uiPriority w:val="99"/>
    <w:semiHidden/>
    <w:unhideWhenUsed/>
    <w:rsid w:val="00C72479"/>
    <w:rPr>
      <w:sz w:val="20"/>
      <w:szCs w:val="20"/>
    </w:rPr>
  </w:style>
  <w:style w:type="character" w:customStyle="1" w:styleId="FootnoteTextChar">
    <w:name w:val="Footnote Text Char"/>
    <w:basedOn w:val="DefaultParagraphFont"/>
    <w:link w:val="FootnoteText"/>
    <w:uiPriority w:val="99"/>
    <w:semiHidden/>
    <w:rsid w:val="00C72479"/>
  </w:style>
  <w:style w:type="character" w:customStyle="1" w:styleId="Heading6Char">
    <w:name w:val="Heading 6 Char"/>
    <w:basedOn w:val="DefaultParagraphFont"/>
    <w:link w:val="Heading6"/>
    <w:uiPriority w:val="9"/>
    <w:semiHidden/>
    <w:rsid w:val="00C72479"/>
    <w:rPr>
      <w:rFonts w:ascii="Calibri" w:eastAsia="Times New Roman" w:hAnsi="Calibri" w:cs="Times New Roman"/>
      <w:b/>
      <w:bCs/>
      <w:sz w:val="22"/>
      <w:szCs w:val="22"/>
    </w:rPr>
  </w:style>
  <w:style w:type="character" w:customStyle="1" w:styleId="Heading7Char">
    <w:name w:val="Heading 7 Char"/>
    <w:basedOn w:val="DefaultParagraphFont"/>
    <w:link w:val="Heading7"/>
    <w:uiPriority w:val="9"/>
    <w:semiHidden/>
    <w:rsid w:val="00C7247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C7247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C72479"/>
    <w:rPr>
      <w:rFonts w:ascii="Cambria" w:eastAsia="Times New Roman" w:hAnsi="Cambria" w:cs="Times New Roman"/>
      <w:sz w:val="22"/>
      <w:szCs w:val="22"/>
    </w:rPr>
  </w:style>
  <w:style w:type="paragraph" w:styleId="HTMLAddress">
    <w:name w:val="HTML Address"/>
    <w:basedOn w:val="Normal"/>
    <w:link w:val="HTMLAddressChar"/>
    <w:uiPriority w:val="99"/>
    <w:semiHidden/>
    <w:unhideWhenUsed/>
    <w:rsid w:val="00C72479"/>
    <w:rPr>
      <w:i/>
      <w:iCs/>
    </w:rPr>
  </w:style>
  <w:style w:type="character" w:customStyle="1" w:styleId="HTMLAddressChar">
    <w:name w:val="HTML Address Char"/>
    <w:basedOn w:val="DefaultParagraphFont"/>
    <w:link w:val="HTMLAddress"/>
    <w:uiPriority w:val="99"/>
    <w:semiHidden/>
    <w:rsid w:val="00C72479"/>
    <w:rPr>
      <w:i/>
      <w:iCs/>
      <w:sz w:val="24"/>
      <w:szCs w:val="24"/>
    </w:rPr>
  </w:style>
  <w:style w:type="paragraph" w:styleId="HTMLPreformatted">
    <w:name w:val="HTML Preformatted"/>
    <w:basedOn w:val="Normal"/>
    <w:link w:val="HTMLPreformattedChar"/>
    <w:uiPriority w:val="99"/>
    <w:semiHidden/>
    <w:unhideWhenUsed/>
    <w:rsid w:val="00C72479"/>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2479"/>
    <w:rPr>
      <w:rFonts w:ascii="Courier New" w:hAnsi="Courier New" w:cs="Courier New"/>
    </w:rPr>
  </w:style>
  <w:style w:type="paragraph" w:styleId="Index1">
    <w:name w:val="index 1"/>
    <w:basedOn w:val="Normal"/>
    <w:next w:val="Normal"/>
    <w:autoRedefine/>
    <w:uiPriority w:val="99"/>
    <w:semiHidden/>
    <w:unhideWhenUsed/>
    <w:rsid w:val="00C72479"/>
    <w:pPr>
      <w:ind w:left="240" w:hanging="240"/>
    </w:pPr>
  </w:style>
  <w:style w:type="paragraph" w:styleId="Index2">
    <w:name w:val="index 2"/>
    <w:basedOn w:val="Normal"/>
    <w:next w:val="Normal"/>
    <w:autoRedefine/>
    <w:uiPriority w:val="99"/>
    <w:semiHidden/>
    <w:unhideWhenUsed/>
    <w:rsid w:val="00C72479"/>
    <w:pPr>
      <w:ind w:left="480" w:hanging="240"/>
    </w:pPr>
  </w:style>
  <w:style w:type="paragraph" w:styleId="Index3">
    <w:name w:val="index 3"/>
    <w:basedOn w:val="Normal"/>
    <w:next w:val="Normal"/>
    <w:autoRedefine/>
    <w:uiPriority w:val="99"/>
    <w:semiHidden/>
    <w:unhideWhenUsed/>
    <w:rsid w:val="00C72479"/>
    <w:pPr>
      <w:ind w:left="720" w:hanging="240"/>
    </w:pPr>
  </w:style>
  <w:style w:type="paragraph" w:styleId="Index4">
    <w:name w:val="index 4"/>
    <w:basedOn w:val="Normal"/>
    <w:next w:val="Normal"/>
    <w:autoRedefine/>
    <w:uiPriority w:val="99"/>
    <w:semiHidden/>
    <w:unhideWhenUsed/>
    <w:rsid w:val="00C72479"/>
    <w:pPr>
      <w:ind w:left="960" w:hanging="240"/>
    </w:pPr>
  </w:style>
  <w:style w:type="paragraph" w:styleId="Index5">
    <w:name w:val="index 5"/>
    <w:basedOn w:val="Normal"/>
    <w:next w:val="Normal"/>
    <w:autoRedefine/>
    <w:uiPriority w:val="99"/>
    <w:semiHidden/>
    <w:unhideWhenUsed/>
    <w:rsid w:val="00C72479"/>
    <w:pPr>
      <w:ind w:left="1200" w:hanging="240"/>
    </w:pPr>
  </w:style>
  <w:style w:type="paragraph" w:styleId="Index6">
    <w:name w:val="index 6"/>
    <w:basedOn w:val="Normal"/>
    <w:next w:val="Normal"/>
    <w:autoRedefine/>
    <w:uiPriority w:val="99"/>
    <w:semiHidden/>
    <w:unhideWhenUsed/>
    <w:rsid w:val="00C72479"/>
    <w:pPr>
      <w:ind w:left="1440" w:hanging="240"/>
    </w:pPr>
  </w:style>
  <w:style w:type="paragraph" w:styleId="Index7">
    <w:name w:val="index 7"/>
    <w:basedOn w:val="Normal"/>
    <w:next w:val="Normal"/>
    <w:autoRedefine/>
    <w:uiPriority w:val="99"/>
    <w:semiHidden/>
    <w:unhideWhenUsed/>
    <w:rsid w:val="00C72479"/>
    <w:pPr>
      <w:ind w:left="1680" w:hanging="240"/>
    </w:pPr>
  </w:style>
  <w:style w:type="paragraph" w:styleId="Index8">
    <w:name w:val="index 8"/>
    <w:basedOn w:val="Normal"/>
    <w:next w:val="Normal"/>
    <w:autoRedefine/>
    <w:uiPriority w:val="99"/>
    <w:semiHidden/>
    <w:unhideWhenUsed/>
    <w:rsid w:val="00C72479"/>
    <w:pPr>
      <w:ind w:left="1920" w:hanging="240"/>
    </w:pPr>
  </w:style>
  <w:style w:type="paragraph" w:styleId="Index9">
    <w:name w:val="index 9"/>
    <w:basedOn w:val="Normal"/>
    <w:next w:val="Normal"/>
    <w:autoRedefine/>
    <w:uiPriority w:val="99"/>
    <w:semiHidden/>
    <w:unhideWhenUsed/>
    <w:rsid w:val="00C72479"/>
    <w:pPr>
      <w:ind w:left="2160" w:hanging="240"/>
    </w:pPr>
  </w:style>
  <w:style w:type="paragraph" w:styleId="IndexHeading">
    <w:name w:val="index heading"/>
    <w:basedOn w:val="Normal"/>
    <w:next w:val="Index1"/>
    <w:uiPriority w:val="99"/>
    <w:semiHidden/>
    <w:unhideWhenUsed/>
    <w:rsid w:val="00C72479"/>
    <w:rPr>
      <w:rFonts w:ascii="Cambria" w:hAnsi="Cambria"/>
      <w:b/>
      <w:bCs/>
    </w:rPr>
  </w:style>
  <w:style w:type="paragraph" w:styleId="ListParagraph">
    <w:name w:val="List Paragraph"/>
    <w:basedOn w:val="nrpsNormalsingleline"/>
    <w:uiPriority w:val="34"/>
    <w:rsid w:val="001F203A"/>
    <w:pPr>
      <w:ind w:left="720"/>
    </w:pPr>
  </w:style>
  <w:style w:type="character" w:customStyle="1" w:styleId="StylenrpsBackcoveraddressBold">
    <w:name w:val="Style nrps Backcover address + Bold"/>
    <w:basedOn w:val="nrpsBackcoveraddress"/>
    <w:rsid w:val="00B63B13"/>
    <w:rPr>
      <w:rFonts w:ascii="Arial" w:hAnsi="Arial"/>
      <w:b w:val="0"/>
      <w:bCs w:val="0"/>
      <w:color w:val="000000" w:themeColor="text1"/>
      <w:sz w:val="18"/>
    </w:rPr>
  </w:style>
  <w:style w:type="paragraph" w:styleId="List">
    <w:name w:val="List"/>
    <w:basedOn w:val="Normal"/>
    <w:uiPriority w:val="99"/>
    <w:semiHidden/>
    <w:unhideWhenUsed/>
    <w:rsid w:val="00C72479"/>
    <w:pPr>
      <w:ind w:left="360" w:hanging="360"/>
      <w:contextualSpacing/>
    </w:pPr>
  </w:style>
  <w:style w:type="paragraph" w:styleId="List2">
    <w:name w:val="List 2"/>
    <w:basedOn w:val="Normal"/>
    <w:uiPriority w:val="99"/>
    <w:semiHidden/>
    <w:unhideWhenUsed/>
    <w:rsid w:val="00C72479"/>
    <w:pPr>
      <w:ind w:left="720" w:hanging="360"/>
      <w:contextualSpacing/>
    </w:pPr>
  </w:style>
  <w:style w:type="paragraph" w:styleId="List3">
    <w:name w:val="List 3"/>
    <w:basedOn w:val="Normal"/>
    <w:uiPriority w:val="99"/>
    <w:semiHidden/>
    <w:unhideWhenUsed/>
    <w:rsid w:val="00C72479"/>
    <w:pPr>
      <w:ind w:left="1080" w:hanging="360"/>
      <w:contextualSpacing/>
    </w:pPr>
  </w:style>
  <w:style w:type="paragraph" w:styleId="List4">
    <w:name w:val="List 4"/>
    <w:basedOn w:val="Normal"/>
    <w:uiPriority w:val="99"/>
    <w:semiHidden/>
    <w:unhideWhenUsed/>
    <w:rsid w:val="00C72479"/>
    <w:pPr>
      <w:ind w:left="1440" w:hanging="360"/>
      <w:contextualSpacing/>
    </w:pPr>
  </w:style>
  <w:style w:type="paragraph" w:styleId="List5">
    <w:name w:val="List 5"/>
    <w:basedOn w:val="Normal"/>
    <w:uiPriority w:val="99"/>
    <w:semiHidden/>
    <w:unhideWhenUsed/>
    <w:rsid w:val="00C72479"/>
    <w:pPr>
      <w:ind w:left="1800" w:hanging="360"/>
      <w:contextualSpacing/>
    </w:pPr>
  </w:style>
  <w:style w:type="paragraph" w:styleId="ListBullet">
    <w:name w:val="List Bullet"/>
    <w:basedOn w:val="Normal"/>
    <w:uiPriority w:val="99"/>
    <w:semiHidden/>
    <w:unhideWhenUsed/>
    <w:rsid w:val="00C72479"/>
    <w:pPr>
      <w:numPr>
        <w:numId w:val="4"/>
      </w:numPr>
      <w:contextualSpacing/>
    </w:pPr>
  </w:style>
  <w:style w:type="paragraph" w:styleId="ListBullet2">
    <w:name w:val="List Bullet 2"/>
    <w:basedOn w:val="Normal"/>
    <w:uiPriority w:val="99"/>
    <w:semiHidden/>
    <w:unhideWhenUsed/>
    <w:rsid w:val="00C72479"/>
    <w:pPr>
      <w:numPr>
        <w:numId w:val="5"/>
      </w:numPr>
      <w:contextualSpacing/>
    </w:pPr>
  </w:style>
  <w:style w:type="paragraph" w:styleId="ListBullet3">
    <w:name w:val="List Bullet 3"/>
    <w:basedOn w:val="Normal"/>
    <w:uiPriority w:val="99"/>
    <w:semiHidden/>
    <w:unhideWhenUsed/>
    <w:rsid w:val="00C72479"/>
    <w:pPr>
      <w:numPr>
        <w:numId w:val="6"/>
      </w:numPr>
      <w:contextualSpacing/>
    </w:pPr>
  </w:style>
  <w:style w:type="paragraph" w:styleId="ListBullet4">
    <w:name w:val="List Bullet 4"/>
    <w:basedOn w:val="Normal"/>
    <w:uiPriority w:val="99"/>
    <w:semiHidden/>
    <w:unhideWhenUsed/>
    <w:rsid w:val="00C72479"/>
    <w:pPr>
      <w:numPr>
        <w:numId w:val="7"/>
      </w:numPr>
      <w:contextualSpacing/>
    </w:pPr>
  </w:style>
  <w:style w:type="paragraph" w:styleId="ListBullet5">
    <w:name w:val="List Bullet 5"/>
    <w:basedOn w:val="Normal"/>
    <w:uiPriority w:val="99"/>
    <w:semiHidden/>
    <w:unhideWhenUsed/>
    <w:rsid w:val="00C72479"/>
    <w:pPr>
      <w:numPr>
        <w:numId w:val="8"/>
      </w:numPr>
      <w:contextualSpacing/>
    </w:pPr>
  </w:style>
  <w:style w:type="paragraph" w:styleId="ListContinue">
    <w:name w:val="List Continue"/>
    <w:basedOn w:val="Normal"/>
    <w:uiPriority w:val="99"/>
    <w:semiHidden/>
    <w:unhideWhenUsed/>
    <w:rsid w:val="00C72479"/>
    <w:pPr>
      <w:spacing w:after="120"/>
      <w:ind w:left="360"/>
      <w:contextualSpacing/>
    </w:pPr>
  </w:style>
  <w:style w:type="paragraph" w:styleId="ListContinue2">
    <w:name w:val="List Continue 2"/>
    <w:basedOn w:val="Normal"/>
    <w:uiPriority w:val="99"/>
    <w:semiHidden/>
    <w:unhideWhenUsed/>
    <w:rsid w:val="00C72479"/>
    <w:pPr>
      <w:spacing w:after="120"/>
      <w:ind w:left="720"/>
      <w:contextualSpacing/>
    </w:pPr>
  </w:style>
  <w:style w:type="paragraph" w:styleId="ListContinue3">
    <w:name w:val="List Continue 3"/>
    <w:basedOn w:val="Normal"/>
    <w:uiPriority w:val="99"/>
    <w:semiHidden/>
    <w:unhideWhenUsed/>
    <w:rsid w:val="00C72479"/>
    <w:pPr>
      <w:spacing w:after="120"/>
      <w:ind w:left="1080"/>
      <w:contextualSpacing/>
    </w:pPr>
  </w:style>
  <w:style w:type="paragraph" w:styleId="ListContinue4">
    <w:name w:val="List Continue 4"/>
    <w:basedOn w:val="Normal"/>
    <w:uiPriority w:val="99"/>
    <w:semiHidden/>
    <w:unhideWhenUsed/>
    <w:rsid w:val="00C72479"/>
    <w:pPr>
      <w:spacing w:after="120"/>
      <w:ind w:left="1440"/>
      <w:contextualSpacing/>
    </w:pPr>
  </w:style>
  <w:style w:type="paragraph" w:styleId="ListContinue5">
    <w:name w:val="List Continue 5"/>
    <w:basedOn w:val="Normal"/>
    <w:uiPriority w:val="99"/>
    <w:semiHidden/>
    <w:unhideWhenUsed/>
    <w:rsid w:val="00C72479"/>
    <w:pPr>
      <w:spacing w:after="120"/>
      <w:ind w:left="1800"/>
      <w:contextualSpacing/>
    </w:pPr>
  </w:style>
  <w:style w:type="paragraph" w:styleId="ListNumber">
    <w:name w:val="List Number"/>
    <w:basedOn w:val="Normal"/>
    <w:uiPriority w:val="99"/>
    <w:semiHidden/>
    <w:unhideWhenUsed/>
    <w:rsid w:val="00C72479"/>
    <w:pPr>
      <w:numPr>
        <w:numId w:val="9"/>
      </w:numPr>
      <w:contextualSpacing/>
    </w:pPr>
  </w:style>
  <w:style w:type="paragraph" w:styleId="ListNumber2">
    <w:name w:val="List Number 2"/>
    <w:basedOn w:val="Normal"/>
    <w:uiPriority w:val="99"/>
    <w:semiHidden/>
    <w:unhideWhenUsed/>
    <w:rsid w:val="00C72479"/>
    <w:pPr>
      <w:numPr>
        <w:numId w:val="10"/>
      </w:numPr>
      <w:contextualSpacing/>
    </w:pPr>
  </w:style>
  <w:style w:type="paragraph" w:styleId="ListNumber3">
    <w:name w:val="List Number 3"/>
    <w:basedOn w:val="Normal"/>
    <w:uiPriority w:val="99"/>
    <w:semiHidden/>
    <w:unhideWhenUsed/>
    <w:rsid w:val="00C72479"/>
    <w:pPr>
      <w:numPr>
        <w:numId w:val="11"/>
      </w:numPr>
      <w:contextualSpacing/>
    </w:pPr>
  </w:style>
  <w:style w:type="paragraph" w:styleId="ListNumber4">
    <w:name w:val="List Number 4"/>
    <w:basedOn w:val="Normal"/>
    <w:uiPriority w:val="99"/>
    <w:semiHidden/>
    <w:unhideWhenUsed/>
    <w:rsid w:val="00C72479"/>
    <w:pPr>
      <w:numPr>
        <w:numId w:val="12"/>
      </w:numPr>
      <w:contextualSpacing/>
    </w:pPr>
  </w:style>
  <w:style w:type="paragraph" w:styleId="ListNumber5">
    <w:name w:val="List Number 5"/>
    <w:basedOn w:val="Normal"/>
    <w:uiPriority w:val="99"/>
    <w:semiHidden/>
    <w:unhideWhenUsed/>
    <w:rsid w:val="00C72479"/>
    <w:pPr>
      <w:numPr>
        <w:numId w:val="13"/>
      </w:numPr>
      <w:contextualSpacing/>
    </w:pPr>
  </w:style>
  <w:style w:type="paragraph" w:customStyle="1" w:styleId="StylenrpsFigurecaption">
    <w:name w:val="Style nrps Figure caption +"/>
    <w:basedOn w:val="nrpsFigurecaption"/>
    <w:next w:val="nrpsNormal"/>
    <w:rsid w:val="00106660"/>
    <w:rPr>
      <w:bCs w:val="0"/>
    </w:rPr>
  </w:style>
  <w:style w:type="paragraph" w:styleId="MacroText">
    <w:name w:val="macro"/>
    <w:link w:val="MacroTextChar"/>
    <w:uiPriority w:val="99"/>
    <w:semiHidden/>
    <w:unhideWhenUsed/>
    <w:rsid w:val="00C7247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C72479"/>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C7247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C72479"/>
    <w:rPr>
      <w:rFonts w:ascii="Cambria" w:eastAsia="Times New Roman" w:hAnsi="Cambria" w:cs="Times New Roman"/>
      <w:sz w:val="24"/>
      <w:szCs w:val="24"/>
      <w:shd w:val="pct20" w:color="auto" w:fill="auto"/>
    </w:rPr>
  </w:style>
  <w:style w:type="paragraph" w:styleId="NormalWeb">
    <w:name w:val="Normal (Web)"/>
    <w:basedOn w:val="Normal"/>
    <w:uiPriority w:val="99"/>
    <w:semiHidden/>
    <w:unhideWhenUsed/>
    <w:rsid w:val="00C72479"/>
  </w:style>
  <w:style w:type="paragraph" w:styleId="NormalIndent">
    <w:name w:val="Normal Indent"/>
    <w:basedOn w:val="Normal"/>
    <w:uiPriority w:val="99"/>
    <w:semiHidden/>
    <w:unhideWhenUsed/>
    <w:rsid w:val="00C72479"/>
    <w:pPr>
      <w:ind w:left="720"/>
    </w:pPr>
  </w:style>
  <w:style w:type="paragraph" w:styleId="NoteHeading">
    <w:name w:val="Note Heading"/>
    <w:basedOn w:val="Normal"/>
    <w:next w:val="Normal"/>
    <w:link w:val="NoteHeadingChar"/>
    <w:uiPriority w:val="99"/>
    <w:semiHidden/>
    <w:unhideWhenUsed/>
    <w:rsid w:val="00C72479"/>
  </w:style>
  <w:style w:type="character" w:customStyle="1" w:styleId="NoteHeadingChar">
    <w:name w:val="Note Heading Char"/>
    <w:basedOn w:val="DefaultParagraphFont"/>
    <w:link w:val="NoteHeading"/>
    <w:uiPriority w:val="99"/>
    <w:semiHidden/>
    <w:rsid w:val="00C72479"/>
    <w:rPr>
      <w:sz w:val="24"/>
      <w:szCs w:val="24"/>
    </w:rPr>
  </w:style>
  <w:style w:type="paragraph" w:styleId="PlainText">
    <w:name w:val="Plain Text"/>
    <w:basedOn w:val="Normal"/>
    <w:link w:val="PlainTextChar"/>
    <w:uiPriority w:val="99"/>
    <w:unhideWhenUsed/>
    <w:rsid w:val="00C72479"/>
    <w:rPr>
      <w:rFonts w:ascii="Courier New" w:hAnsi="Courier New" w:cs="Courier New"/>
      <w:sz w:val="20"/>
      <w:szCs w:val="20"/>
    </w:rPr>
  </w:style>
  <w:style w:type="character" w:customStyle="1" w:styleId="PlainTextChar">
    <w:name w:val="Plain Text Char"/>
    <w:basedOn w:val="DefaultParagraphFont"/>
    <w:link w:val="PlainText"/>
    <w:uiPriority w:val="99"/>
    <w:rsid w:val="00C72479"/>
    <w:rPr>
      <w:rFonts w:ascii="Courier New" w:hAnsi="Courier New" w:cs="Courier New"/>
    </w:rPr>
  </w:style>
  <w:style w:type="paragraph" w:styleId="Salutation">
    <w:name w:val="Salutation"/>
    <w:basedOn w:val="Normal"/>
    <w:next w:val="Normal"/>
    <w:link w:val="SalutationChar"/>
    <w:uiPriority w:val="99"/>
    <w:semiHidden/>
    <w:unhideWhenUsed/>
    <w:rsid w:val="00C72479"/>
  </w:style>
  <w:style w:type="character" w:customStyle="1" w:styleId="SalutationChar">
    <w:name w:val="Salutation Char"/>
    <w:basedOn w:val="DefaultParagraphFont"/>
    <w:link w:val="Salutation"/>
    <w:uiPriority w:val="99"/>
    <w:semiHidden/>
    <w:rsid w:val="00C72479"/>
    <w:rPr>
      <w:sz w:val="24"/>
      <w:szCs w:val="24"/>
    </w:rPr>
  </w:style>
  <w:style w:type="paragraph" w:styleId="Signature">
    <w:name w:val="Signature"/>
    <w:basedOn w:val="Normal"/>
    <w:link w:val="SignatureChar"/>
    <w:uiPriority w:val="99"/>
    <w:semiHidden/>
    <w:unhideWhenUsed/>
    <w:rsid w:val="00C72479"/>
    <w:pPr>
      <w:ind w:left="4320"/>
    </w:pPr>
  </w:style>
  <w:style w:type="character" w:customStyle="1" w:styleId="SignatureChar">
    <w:name w:val="Signature Char"/>
    <w:basedOn w:val="DefaultParagraphFont"/>
    <w:link w:val="Signature"/>
    <w:uiPriority w:val="99"/>
    <w:semiHidden/>
    <w:rsid w:val="00C72479"/>
    <w:rPr>
      <w:sz w:val="24"/>
      <w:szCs w:val="24"/>
    </w:rPr>
  </w:style>
  <w:style w:type="paragraph" w:styleId="Subtitle">
    <w:name w:val="Subtitle"/>
    <w:basedOn w:val="Normal"/>
    <w:next w:val="Normal"/>
    <w:link w:val="SubtitleChar"/>
    <w:uiPriority w:val="11"/>
    <w:rsid w:val="00C72479"/>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C72479"/>
    <w:rPr>
      <w:rFonts w:ascii="Cambria" w:eastAsia="Times New Roman" w:hAnsi="Cambria" w:cs="Times New Roman"/>
      <w:sz w:val="24"/>
      <w:szCs w:val="24"/>
    </w:rPr>
  </w:style>
  <w:style w:type="paragraph" w:styleId="TableofAuthorities">
    <w:name w:val="table of authorities"/>
    <w:basedOn w:val="Normal"/>
    <w:next w:val="Normal"/>
    <w:uiPriority w:val="99"/>
    <w:semiHidden/>
    <w:unhideWhenUsed/>
    <w:rsid w:val="00C72479"/>
    <w:pPr>
      <w:ind w:left="240" w:hanging="240"/>
    </w:pPr>
  </w:style>
  <w:style w:type="paragraph" w:styleId="Title">
    <w:name w:val="Title"/>
    <w:basedOn w:val="Normal"/>
    <w:next w:val="Normal"/>
    <w:link w:val="TitleChar"/>
    <w:uiPriority w:val="10"/>
    <w:rsid w:val="00C7247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C72479"/>
    <w:rPr>
      <w:rFonts w:ascii="Cambria" w:eastAsia="Times New Roman" w:hAnsi="Cambria" w:cs="Times New Roman"/>
      <w:b/>
      <w:bCs/>
      <w:kern w:val="28"/>
      <w:sz w:val="32"/>
      <w:szCs w:val="32"/>
    </w:rPr>
  </w:style>
  <w:style w:type="paragraph" w:styleId="TOAHeading">
    <w:name w:val="toa heading"/>
    <w:basedOn w:val="Normal"/>
    <w:next w:val="Normal"/>
    <w:uiPriority w:val="99"/>
    <w:semiHidden/>
    <w:unhideWhenUsed/>
    <w:rsid w:val="00C72479"/>
    <w:pPr>
      <w:spacing w:before="120"/>
    </w:pPr>
    <w:rPr>
      <w:rFonts w:ascii="Cambria" w:hAnsi="Cambria"/>
      <w:b/>
      <w:bCs/>
    </w:rPr>
  </w:style>
  <w:style w:type="paragraph" w:styleId="TOC6">
    <w:name w:val="toc 6"/>
    <w:basedOn w:val="nrpsNormal"/>
    <w:next w:val="Normal"/>
    <w:autoRedefine/>
    <w:uiPriority w:val="39"/>
    <w:unhideWhenUsed/>
    <w:rsid w:val="00626E11"/>
    <w:pPr>
      <w:tabs>
        <w:tab w:val="right" w:leader="dot" w:pos="9350"/>
      </w:tabs>
      <w:spacing w:after="160"/>
      <w:ind w:right="1800"/>
    </w:pPr>
  </w:style>
  <w:style w:type="paragraph" w:styleId="TOC7">
    <w:name w:val="toc 7"/>
    <w:basedOn w:val="nrpsNormal"/>
    <w:next w:val="Normal"/>
    <w:autoRedefine/>
    <w:uiPriority w:val="39"/>
    <w:unhideWhenUsed/>
    <w:rsid w:val="00626E11"/>
    <w:pPr>
      <w:spacing w:after="160"/>
      <w:ind w:left="432" w:right="2160"/>
    </w:pPr>
  </w:style>
  <w:style w:type="paragraph" w:styleId="TOC8">
    <w:name w:val="toc 8"/>
    <w:basedOn w:val="Normal"/>
    <w:next w:val="nrpsNormal"/>
    <w:autoRedefine/>
    <w:uiPriority w:val="39"/>
    <w:unhideWhenUsed/>
    <w:rsid w:val="00626E11"/>
    <w:pPr>
      <w:tabs>
        <w:tab w:val="right" w:leader="dot" w:pos="9350"/>
      </w:tabs>
      <w:spacing w:after="160"/>
      <w:ind w:left="720" w:right="2160"/>
    </w:pPr>
  </w:style>
  <w:style w:type="paragraph" w:styleId="TOCHeading">
    <w:name w:val="TOC Heading"/>
    <w:basedOn w:val="Heading1"/>
    <w:next w:val="Normal"/>
    <w:uiPriority w:val="39"/>
    <w:unhideWhenUsed/>
    <w:rsid w:val="00C72479"/>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rsid w:val="00BE60F8"/>
    <w:rPr>
      <w:szCs w:val="24"/>
    </w:rPr>
  </w:style>
  <w:style w:type="paragraph" w:customStyle="1" w:styleId="TableCell-Indent">
    <w:name w:val="TableCell-Indent"/>
    <w:basedOn w:val="Normal"/>
    <w:autoRedefine/>
    <w:rsid w:val="00816380"/>
    <w:pPr>
      <w:ind w:left="360"/>
    </w:pPr>
    <w:rPr>
      <w:szCs w:val="20"/>
    </w:rPr>
  </w:style>
  <w:style w:type="paragraph" w:customStyle="1" w:styleId="TableCell-Centered">
    <w:name w:val="TableCell-Centered"/>
    <w:basedOn w:val="Normal"/>
    <w:rsid w:val="00816380"/>
    <w:pPr>
      <w:jc w:val="center"/>
    </w:pPr>
    <w:rPr>
      <w:szCs w:val="20"/>
    </w:rPr>
  </w:style>
  <w:style w:type="paragraph" w:customStyle="1" w:styleId="PageRight">
    <w:name w:val="Page Right"/>
    <w:next w:val="nrpsNormal"/>
    <w:rsid w:val="00304492"/>
    <w:pPr>
      <w:spacing w:after="160"/>
      <w:jc w:val="right"/>
    </w:pPr>
    <w:rPr>
      <w:color w:val="000000" w:themeColor="text1"/>
      <w:sz w:val="23"/>
    </w:rPr>
  </w:style>
  <w:style w:type="paragraph" w:customStyle="1" w:styleId="nrpsSeriesnamenumber">
    <w:name w:val="nrps Series name/number"/>
    <w:qFormat/>
    <w:rsid w:val="00DD7584"/>
    <w:pPr>
      <w:spacing w:before="240" w:after="240"/>
    </w:pPr>
    <w:rPr>
      <w:color w:val="000000" w:themeColor="text1"/>
      <w:sz w:val="24"/>
    </w:rPr>
  </w:style>
  <w:style w:type="paragraph" w:customStyle="1" w:styleId="TableHeader">
    <w:name w:val="Table Header"/>
    <w:basedOn w:val="Normal"/>
    <w:rsid w:val="00F62D89"/>
    <w:pPr>
      <w:jc w:val="center"/>
    </w:pPr>
    <w:rPr>
      <w:szCs w:val="20"/>
    </w:rPr>
  </w:style>
  <w:style w:type="paragraph" w:customStyle="1" w:styleId="nrpsHeading2appendix">
    <w:name w:val="nrps Heading 2 appendix"/>
    <w:basedOn w:val="nrpsHeading2"/>
    <w:next w:val="nrpsNormal"/>
    <w:rsid w:val="002D4E29"/>
  </w:style>
  <w:style w:type="paragraph" w:customStyle="1" w:styleId="nrpsContents">
    <w:name w:val="nrps Contents"/>
    <w:basedOn w:val="Heading1"/>
    <w:next w:val="nrpsNormal"/>
    <w:qFormat/>
    <w:rsid w:val="002C0DE7"/>
    <w:pPr>
      <w:spacing w:after="160"/>
    </w:pPr>
    <w:rPr>
      <w:szCs w:val="24"/>
    </w:rPr>
  </w:style>
  <w:style w:type="paragraph" w:customStyle="1" w:styleId="nrpsTablenote">
    <w:name w:val="nrps Table note"/>
    <w:rsid w:val="00DD7584"/>
    <w:pPr>
      <w:spacing w:before="120"/>
      <w:ind w:left="360"/>
    </w:pPr>
    <w:rPr>
      <w:rFonts w:ascii="Arial" w:hAnsi="Arial"/>
      <w:bCs/>
      <w:color w:val="000000" w:themeColor="text1"/>
    </w:rPr>
  </w:style>
  <w:style w:type="paragraph" w:customStyle="1" w:styleId="nrpsHeading4appendix">
    <w:name w:val="nrps Heading 4 appendix"/>
    <w:basedOn w:val="nrpsHeading4"/>
    <w:next w:val="nrpsNormal"/>
    <w:rsid w:val="00B03BE3"/>
    <w:rPr>
      <w:bCs/>
    </w:rPr>
  </w:style>
  <w:style w:type="paragraph" w:customStyle="1" w:styleId="nrpsNormalsingleline">
    <w:name w:val="nrps Normal single line"/>
    <w:qFormat/>
    <w:rsid w:val="00DD7584"/>
    <w:pPr>
      <w:spacing w:line="276" w:lineRule="auto"/>
    </w:pPr>
    <w:rPr>
      <w:color w:val="000000" w:themeColor="text1"/>
      <w:sz w:val="23"/>
    </w:rPr>
  </w:style>
  <w:style w:type="paragraph" w:customStyle="1" w:styleId="nrpsHeading1SOP">
    <w:name w:val="nrps Heading 1 SOP"/>
    <w:basedOn w:val="nrpsHeading1"/>
    <w:next w:val="nrpsNormal"/>
    <w:rsid w:val="00BE60F8"/>
  </w:style>
  <w:style w:type="paragraph" w:customStyle="1" w:styleId="nrpsHeading2SOP">
    <w:name w:val="nrps Heading 2 SOP"/>
    <w:basedOn w:val="nrpsHeading2"/>
    <w:next w:val="nrpsNormal"/>
    <w:rsid w:val="00BE60F8"/>
    <w:rPr>
      <w:bCs/>
      <w:iCs/>
    </w:rPr>
  </w:style>
  <w:style w:type="paragraph" w:customStyle="1" w:styleId="nrpsHeading3SOP">
    <w:name w:val="nrps Heading 3 SOP"/>
    <w:basedOn w:val="nrpsHeading3"/>
    <w:next w:val="nrpsNormal"/>
    <w:rsid w:val="00BE60F8"/>
  </w:style>
  <w:style w:type="paragraph" w:customStyle="1" w:styleId="nrpsFigurecaptionSOP">
    <w:name w:val="nrps Figure caption SOP"/>
    <w:next w:val="nrpsNormal"/>
    <w:rsid w:val="00F673CF"/>
    <w:pPr>
      <w:spacing w:before="80" w:after="360"/>
    </w:pPr>
    <w:rPr>
      <w:rFonts w:ascii="Arial" w:hAnsi="Arial"/>
      <w:color w:val="000000" w:themeColor="text1"/>
    </w:rPr>
  </w:style>
  <w:style w:type="paragraph" w:customStyle="1" w:styleId="nrpsTablecaptionSOP">
    <w:name w:val="nrps Table caption SOP"/>
    <w:next w:val="nrpsNormal"/>
    <w:rsid w:val="00DD7584"/>
    <w:pPr>
      <w:spacing w:after="120"/>
    </w:pPr>
    <w:rPr>
      <w:rFonts w:ascii="Arial" w:hAnsi="Arial"/>
      <w:bCs/>
      <w:color w:val="000000" w:themeColor="text1"/>
    </w:rPr>
  </w:style>
  <w:style w:type="paragraph" w:customStyle="1" w:styleId="nrpsTablecaptioncontinued">
    <w:name w:val="nrps Table caption continued"/>
    <w:next w:val="nrpsNormal"/>
    <w:qFormat/>
    <w:rsid w:val="00DD7584"/>
    <w:pPr>
      <w:spacing w:after="120"/>
    </w:pPr>
    <w:rPr>
      <w:rFonts w:ascii="Arial" w:hAnsi="Arial"/>
      <w:bCs/>
      <w:color w:val="000000" w:themeColor="text1"/>
    </w:rPr>
  </w:style>
  <w:style w:type="paragraph" w:customStyle="1" w:styleId="nrpsHeading4SOP">
    <w:name w:val="nrps Heading 4 SOP"/>
    <w:basedOn w:val="nrpsHeading4"/>
    <w:next w:val="nrpsNormal"/>
    <w:rsid w:val="00FE64E1"/>
    <w:rPr>
      <w:bCs/>
    </w:rPr>
  </w:style>
  <w:style w:type="paragraph" w:customStyle="1" w:styleId="nrpsContentsSOP">
    <w:name w:val="nrps Contents SOP"/>
    <w:next w:val="nrpsNormal"/>
    <w:rsid w:val="00626E11"/>
    <w:rPr>
      <w:b/>
      <w:color w:val="000000" w:themeColor="text1"/>
      <w:sz w:val="23"/>
      <w:szCs w:val="24"/>
    </w:rPr>
  </w:style>
  <w:style w:type="paragraph" w:customStyle="1" w:styleId="nrpsHeading3appendix">
    <w:name w:val="nrps Heading 3 appendix"/>
    <w:basedOn w:val="nrpsHeading3"/>
    <w:next w:val="nrpsNormal"/>
    <w:rsid w:val="00B03BE3"/>
  </w:style>
  <w:style w:type="character" w:styleId="PageNumber">
    <w:name w:val="page number"/>
    <w:basedOn w:val="DefaultParagraphFont"/>
    <w:uiPriority w:val="99"/>
    <w:semiHidden/>
    <w:unhideWhenUsed/>
    <w:rsid w:val="00DD7584"/>
    <w:rPr>
      <w:color w:val="000000" w:themeColor="text1"/>
    </w:rPr>
  </w:style>
  <w:style w:type="paragraph" w:styleId="Header">
    <w:name w:val="header"/>
    <w:basedOn w:val="Normal"/>
    <w:link w:val="HeaderChar"/>
    <w:uiPriority w:val="99"/>
    <w:unhideWhenUsed/>
    <w:rsid w:val="00D9091A"/>
    <w:pPr>
      <w:tabs>
        <w:tab w:val="center" w:pos="4680"/>
        <w:tab w:val="right" w:pos="9360"/>
      </w:tabs>
      <w:spacing w:after="0" w:line="240" w:lineRule="auto"/>
    </w:pPr>
  </w:style>
  <w:style w:type="paragraph" w:styleId="Footer">
    <w:name w:val="footer"/>
    <w:basedOn w:val="Normal"/>
    <w:link w:val="FooterChar"/>
    <w:uiPriority w:val="99"/>
    <w:unhideWhenUsed/>
    <w:rsid w:val="00C11A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1A50"/>
    <w:rPr>
      <w:rFonts w:eastAsiaTheme="minorHAnsi" w:cstheme="minorBidi"/>
      <w:sz w:val="22"/>
      <w:szCs w:val="22"/>
    </w:rPr>
  </w:style>
  <w:style w:type="paragraph" w:customStyle="1" w:styleId="nrpsBannertop">
    <w:name w:val="nrps Banner top"/>
    <w:basedOn w:val="nrpsNormalsingleline"/>
    <w:semiHidden/>
    <w:qFormat/>
    <w:locked/>
    <w:rsid w:val="00853AB0"/>
    <w:pPr>
      <w:spacing w:line="240" w:lineRule="auto"/>
    </w:pPr>
    <w:rPr>
      <w:noProof/>
      <w:sz w:val="24"/>
    </w:rPr>
  </w:style>
  <w:style w:type="character" w:customStyle="1" w:styleId="HeaderChar">
    <w:name w:val="Header Char"/>
    <w:basedOn w:val="DefaultParagraphFont"/>
    <w:link w:val="Header"/>
    <w:uiPriority w:val="99"/>
    <w:rsid w:val="00D9091A"/>
    <w:rPr>
      <w:rFonts w:eastAsiaTheme="minorHAnsi" w:cstheme="minorBidi"/>
      <w:color w:val="000000" w:themeColor="text1"/>
      <w:sz w:val="23"/>
      <w:szCs w:val="22"/>
    </w:rPr>
  </w:style>
  <w:style w:type="paragraph" w:customStyle="1" w:styleId="nrpsPhotocaption">
    <w:name w:val="nrps Photo caption"/>
    <w:basedOn w:val="nrpsFigurecaption"/>
    <w:rsid w:val="007F7B97"/>
  </w:style>
  <w:style w:type="character" w:styleId="PlaceholderText">
    <w:name w:val="Placeholder Text"/>
    <w:basedOn w:val="DefaultParagraphFont"/>
    <w:uiPriority w:val="99"/>
    <w:semiHidden/>
    <w:rsid w:val="0063184F"/>
    <w:rPr>
      <w:color w:val="808080"/>
    </w:rPr>
  </w:style>
  <w:style w:type="paragraph" w:customStyle="1" w:styleId="nrpsInstructionsh1">
    <w:name w:val="nrps Instructions h1"/>
    <w:basedOn w:val="nrpsHeading1"/>
    <w:rsid w:val="009D783D"/>
    <w:rPr>
      <w:color w:val="E36C0A" w:themeColor="accent6" w:themeShade="BF"/>
    </w:rPr>
  </w:style>
  <w:style w:type="paragraph" w:customStyle="1" w:styleId="nrpsInstructionsh2">
    <w:name w:val="nrps Instructions h2"/>
    <w:basedOn w:val="nrpsHeading2"/>
    <w:rsid w:val="0045292B"/>
    <w:rPr>
      <w:color w:val="E36C0A" w:themeColor="accent6" w:themeShade="BF"/>
      <w:sz w:val="24"/>
    </w:rPr>
  </w:style>
  <w:style w:type="paragraph" w:customStyle="1" w:styleId="nrpsTabletitle">
    <w:name w:val="nrps Table title"/>
    <w:basedOn w:val="Normal"/>
    <w:link w:val="nrpsTabletitleChar"/>
    <w:qFormat/>
    <w:rsid w:val="000F26E8"/>
    <w:pPr>
      <w:keepNext/>
      <w:spacing w:after="120" w:line="240" w:lineRule="auto"/>
    </w:pPr>
    <w:rPr>
      <w:rFonts w:ascii="Arial" w:eastAsia="Times New Roman" w:hAnsi="Arial" w:cs="Times New Roman"/>
      <w:bCs/>
      <w:color w:val="auto"/>
      <w:sz w:val="20"/>
      <w:szCs w:val="20"/>
    </w:rPr>
  </w:style>
  <w:style w:type="character" w:customStyle="1" w:styleId="nrpsTabletitleChar">
    <w:name w:val="nrps Table title Char"/>
    <w:basedOn w:val="DefaultParagraphFont"/>
    <w:link w:val="nrpsTabletitle"/>
    <w:rsid w:val="000F26E8"/>
    <w:rPr>
      <w:rFonts w:ascii="Arial" w:hAnsi="Arial"/>
      <w:bCs/>
    </w:rPr>
  </w:style>
  <w:style w:type="character" w:styleId="Strong">
    <w:name w:val="Strong"/>
    <w:basedOn w:val="DefaultParagraphFont"/>
    <w:uiPriority w:val="22"/>
    <w:qFormat/>
    <w:rsid w:val="00090B35"/>
    <w:rPr>
      <w:b/>
      <w:bCs/>
    </w:rPr>
  </w:style>
  <w:style w:type="character" w:customStyle="1" w:styleId="apple-converted-space">
    <w:name w:val="apple-converted-space"/>
    <w:basedOn w:val="DefaultParagraphFont"/>
    <w:rsid w:val="00090B35"/>
  </w:style>
  <w:style w:type="paragraph" w:styleId="Caption">
    <w:name w:val="caption"/>
    <w:basedOn w:val="Normal"/>
    <w:next w:val="Normal"/>
    <w:uiPriority w:val="35"/>
    <w:unhideWhenUsed/>
    <w:qFormat/>
    <w:rsid w:val="00AE6E58"/>
    <w:pPr>
      <w:spacing w:line="240" w:lineRule="auto"/>
    </w:pPr>
    <w:rPr>
      <w:rFonts w:asciiTheme="minorHAnsi" w:hAnsiTheme="minorHAnsi"/>
      <w:b/>
      <w:bCs/>
      <w:color w:val="4F81BD" w:themeColor="accent1"/>
      <w:sz w:val="18"/>
      <w:szCs w:val="18"/>
      <w:lang w:val="en-CA"/>
    </w:rPr>
  </w:style>
  <w:style w:type="paragraph" w:customStyle="1" w:styleId="Default">
    <w:name w:val="Default"/>
    <w:rsid w:val="006143FA"/>
    <w:pPr>
      <w:autoSpaceDE w:val="0"/>
      <w:autoSpaceDN w:val="0"/>
      <w:adjustRightInd w:val="0"/>
    </w:pPr>
    <w:rPr>
      <w:rFonts w:ascii="PFKEBB+TimesNewRoman" w:hAnsi="PFKEBB+TimesNewRoman" w:cs="PFKEBB+TimesNew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160244590">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340476545">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048990051">
      <w:bodyDiv w:val="1"/>
      <w:marLeft w:val="0"/>
      <w:marRight w:val="0"/>
      <w:marTop w:val="0"/>
      <w:marBottom w:val="0"/>
      <w:divBdr>
        <w:top w:val="none" w:sz="0" w:space="0" w:color="auto"/>
        <w:left w:val="none" w:sz="0" w:space="0" w:color="auto"/>
        <w:bottom w:val="none" w:sz="0" w:space="0" w:color="auto"/>
        <w:right w:val="none" w:sz="0" w:space="0" w:color="auto"/>
      </w:divBdr>
      <w:divsChild>
        <w:div w:id="273829008">
          <w:marLeft w:val="0"/>
          <w:marRight w:val="0"/>
          <w:marTop w:val="0"/>
          <w:marBottom w:val="0"/>
          <w:divBdr>
            <w:top w:val="none" w:sz="0" w:space="0" w:color="auto"/>
            <w:left w:val="none" w:sz="0" w:space="0" w:color="auto"/>
            <w:bottom w:val="none" w:sz="0" w:space="0" w:color="auto"/>
            <w:right w:val="none" w:sz="0" w:space="0" w:color="auto"/>
          </w:divBdr>
        </w:div>
      </w:divsChild>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2.xml"/><Relationship Id="rId26" Type="http://schemas.openxmlformats.org/officeDocument/2006/relationships/image" Target="media/image4.jpg"/><Relationship Id="rId39" Type="http://schemas.openxmlformats.org/officeDocument/2006/relationships/image" Target="media/image13.png"/><Relationship Id="rId21" Type="http://schemas.openxmlformats.org/officeDocument/2006/relationships/footer" Target="footer4.xml"/><Relationship Id="rId34" Type="http://schemas.openxmlformats.org/officeDocument/2006/relationships/footer" Target="footer7.xml"/><Relationship Id="rId42" Type="http://schemas.openxmlformats.org/officeDocument/2006/relationships/header" Target="header8.xml"/><Relationship Id="rId47" Type="http://schemas.openxmlformats.org/officeDocument/2006/relationships/footer" Target="footer10.xml"/><Relationship Id="rId50" Type="http://schemas.openxmlformats.org/officeDocument/2006/relationships/hyperlink" Target="http://www.nature.nps.gov/" TargetMode="External"/><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file:///C:\Users\kgriffin\Documents\NRSS\NRRTemplateV3.7\NRR_Template_v3.7_Notes.docx" TargetMode="External"/><Relationship Id="rId25" Type="http://schemas.openxmlformats.org/officeDocument/2006/relationships/footer" Target="footer5.xml"/><Relationship Id="rId33" Type="http://schemas.openxmlformats.org/officeDocument/2006/relationships/header" Target="header6.xml"/><Relationship Id="rId38" Type="http://schemas.openxmlformats.org/officeDocument/2006/relationships/image" Target="media/image12.png"/><Relationship Id="rId46"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yperlink" Target="mailto:irma@nps.gov?subject=irma@nps.gov" TargetMode="External"/><Relationship Id="rId20" Type="http://schemas.openxmlformats.org/officeDocument/2006/relationships/header" Target="header3.xml"/><Relationship Id="rId29" Type="http://schemas.openxmlformats.org/officeDocument/2006/relationships/image" Target="media/image7.png"/><Relationship Id="rId41" Type="http://schemas.openxmlformats.org/officeDocument/2006/relationships/footer" Target="footer8.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image" Target="media/image11.png"/><Relationship Id="rId40" Type="http://schemas.openxmlformats.org/officeDocument/2006/relationships/header" Target="header7.xml"/><Relationship Id="rId45" Type="http://schemas.openxmlformats.org/officeDocument/2006/relationships/image" Target="media/image15.emf"/><Relationship Id="rId53"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hyperlink" Target="http://www.nature.nps.gov/publications/nrpm/" TargetMode="External"/><Relationship Id="rId23" Type="http://schemas.microsoft.com/office/2011/relationships/commentsExtended" Target="commentsExtended.xml"/><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footer" Target="footer11.xml"/><Relationship Id="rId10" Type="http://schemas.openxmlformats.org/officeDocument/2006/relationships/image" Target="media/image3.JPG"/><Relationship Id="rId19" Type="http://schemas.openxmlformats.org/officeDocument/2006/relationships/footer" Target="footer3.xml"/><Relationship Id="rId31" Type="http://schemas.openxmlformats.org/officeDocument/2006/relationships/header" Target="header5.xml"/><Relationship Id="rId44" Type="http://schemas.openxmlformats.org/officeDocument/2006/relationships/image" Target="media/image14.emf"/><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file:///C:\Users\kgriffin\Documents\NRSS\NRRTemplateV3.7\NRR_Template_v3.7_Notes.docx" TargetMode="External"/><Relationship Id="rId22" Type="http://schemas.openxmlformats.org/officeDocument/2006/relationships/comments" Target="comments.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9.png"/><Relationship Id="rId43" Type="http://schemas.openxmlformats.org/officeDocument/2006/relationships/footer" Target="footer9.xml"/><Relationship Id="rId48" Type="http://schemas.openxmlformats.org/officeDocument/2006/relationships/header" Target="header10.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1.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1A24BC-62F3-4725-A0D4-AD1317183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NRR_Template_v2.3.dotx</Template>
  <TotalTime>0</TotalTime>
  <Pages>31</Pages>
  <Words>8764</Words>
  <Characters>49957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58604</CharactersWithSpaces>
  <SharedDoc>false</SharedDoc>
  <HLinks>
    <vt:vector size="144" baseType="variant">
      <vt:variant>
        <vt:i4>2949241</vt:i4>
      </vt:variant>
      <vt:variant>
        <vt:i4>141</vt:i4>
      </vt:variant>
      <vt:variant>
        <vt:i4>0</vt:i4>
      </vt:variant>
      <vt:variant>
        <vt:i4>5</vt:i4>
      </vt:variant>
      <vt:variant>
        <vt:lpwstr>http://viceroy.eeb.uconn.edu/estimates</vt:lpwstr>
      </vt:variant>
      <vt:variant>
        <vt:lpwstr/>
      </vt:variant>
      <vt:variant>
        <vt:i4>7405609</vt:i4>
      </vt:variant>
      <vt:variant>
        <vt:i4>138</vt:i4>
      </vt:variant>
      <vt:variant>
        <vt:i4>0</vt:i4>
      </vt:variant>
      <vt:variant>
        <vt:i4>5</vt:i4>
      </vt:variant>
      <vt:variant>
        <vt:lpwstr>http://www.consecol.org/vol5/iss1/art3</vt:lpwstr>
      </vt:variant>
      <vt:variant>
        <vt:lpwstr/>
      </vt:variant>
      <vt:variant>
        <vt:i4>8323181</vt:i4>
      </vt:variant>
      <vt:variant>
        <vt:i4>126</vt:i4>
      </vt:variant>
      <vt:variant>
        <vt:i4>0</vt:i4>
      </vt:variant>
      <vt:variant>
        <vt:i4>5</vt:i4>
      </vt:variant>
      <vt:variant>
        <vt:lpwstr>http://www.nature.nps.gov/publications/NRPM</vt:lpwstr>
      </vt:variant>
      <vt:variant>
        <vt:lpwstr/>
      </vt:variant>
      <vt:variant>
        <vt:i4>1048629</vt:i4>
      </vt:variant>
      <vt:variant>
        <vt:i4>119</vt:i4>
      </vt:variant>
      <vt:variant>
        <vt:i4>0</vt:i4>
      </vt:variant>
      <vt:variant>
        <vt:i4>5</vt:i4>
      </vt:variant>
      <vt:variant>
        <vt:lpwstr/>
      </vt:variant>
      <vt:variant>
        <vt:lpwstr>_Toc230674062</vt:lpwstr>
      </vt:variant>
      <vt:variant>
        <vt:i4>1048629</vt:i4>
      </vt:variant>
      <vt:variant>
        <vt:i4>113</vt:i4>
      </vt:variant>
      <vt:variant>
        <vt:i4>0</vt:i4>
      </vt:variant>
      <vt:variant>
        <vt:i4>5</vt:i4>
      </vt:variant>
      <vt:variant>
        <vt:lpwstr/>
      </vt:variant>
      <vt:variant>
        <vt:lpwstr>_Toc230674061</vt:lpwstr>
      </vt:variant>
      <vt:variant>
        <vt:i4>1048625</vt:i4>
      </vt:variant>
      <vt:variant>
        <vt:i4>104</vt:i4>
      </vt:variant>
      <vt:variant>
        <vt:i4>0</vt:i4>
      </vt:variant>
      <vt:variant>
        <vt:i4>5</vt:i4>
      </vt:variant>
      <vt:variant>
        <vt:lpwstr/>
      </vt:variant>
      <vt:variant>
        <vt:lpwstr>_Toc230674461</vt:lpwstr>
      </vt:variant>
      <vt:variant>
        <vt:i4>1441842</vt:i4>
      </vt:variant>
      <vt:variant>
        <vt:i4>95</vt:i4>
      </vt:variant>
      <vt:variant>
        <vt:i4>0</vt:i4>
      </vt:variant>
      <vt:variant>
        <vt:i4>5</vt:i4>
      </vt:variant>
      <vt:variant>
        <vt:lpwstr/>
      </vt:variant>
      <vt:variant>
        <vt:lpwstr>_Toc233111226</vt:lpwstr>
      </vt:variant>
      <vt:variant>
        <vt:i4>1441842</vt:i4>
      </vt:variant>
      <vt:variant>
        <vt:i4>89</vt:i4>
      </vt:variant>
      <vt:variant>
        <vt:i4>0</vt:i4>
      </vt:variant>
      <vt:variant>
        <vt:i4>5</vt:i4>
      </vt:variant>
      <vt:variant>
        <vt:lpwstr/>
      </vt:variant>
      <vt:variant>
        <vt:lpwstr>_Toc233111225</vt:lpwstr>
      </vt:variant>
      <vt:variant>
        <vt:i4>1441842</vt:i4>
      </vt:variant>
      <vt:variant>
        <vt:i4>83</vt:i4>
      </vt:variant>
      <vt:variant>
        <vt:i4>0</vt:i4>
      </vt:variant>
      <vt:variant>
        <vt:i4>5</vt:i4>
      </vt:variant>
      <vt:variant>
        <vt:lpwstr/>
      </vt:variant>
      <vt:variant>
        <vt:lpwstr>_Toc233111224</vt:lpwstr>
      </vt:variant>
      <vt:variant>
        <vt:i4>1441842</vt:i4>
      </vt:variant>
      <vt:variant>
        <vt:i4>77</vt:i4>
      </vt:variant>
      <vt:variant>
        <vt:i4>0</vt:i4>
      </vt:variant>
      <vt:variant>
        <vt:i4>5</vt:i4>
      </vt:variant>
      <vt:variant>
        <vt:lpwstr/>
      </vt:variant>
      <vt:variant>
        <vt:lpwstr>_Toc233111223</vt:lpwstr>
      </vt:variant>
      <vt:variant>
        <vt:i4>1441842</vt:i4>
      </vt:variant>
      <vt:variant>
        <vt:i4>71</vt:i4>
      </vt:variant>
      <vt:variant>
        <vt:i4>0</vt:i4>
      </vt:variant>
      <vt:variant>
        <vt:i4>5</vt:i4>
      </vt:variant>
      <vt:variant>
        <vt:lpwstr/>
      </vt:variant>
      <vt:variant>
        <vt:lpwstr>_Toc233111222</vt:lpwstr>
      </vt:variant>
      <vt:variant>
        <vt:i4>1441842</vt:i4>
      </vt:variant>
      <vt:variant>
        <vt:i4>65</vt:i4>
      </vt:variant>
      <vt:variant>
        <vt:i4>0</vt:i4>
      </vt:variant>
      <vt:variant>
        <vt:i4>5</vt:i4>
      </vt:variant>
      <vt:variant>
        <vt:lpwstr/>
      </vt:variant>
      <vt:variant>
        <vt:lpwstr>_Toc233111221</vt:lpwstr>
      </vt:variant>
      <vt:variant>
        <vt:i4>1441842</vt:i4>
      </vt:variant>
      <vt:variant>
        <vt:i4>59</vt:i4>
      </vt:variant>
      <vt:variant>
        <vt:i4>0</vt:i4>
      </vt:variant>
      <vt:variant>
        <vt:i4>5</vt:i4>
      </vt:variant>
      <vt:variant>
        <vt:lpwstr/>
      </vt:variant>
      <vt:variant>
        <vt:lpwstr>_Toc233111220</vt:lpwstr>
      </vt:variant>
      <vt:variant>
        <vt:i4>1376306</vt:i4>
      </vt:variant>
      <vt:variant>
        <vt:i4>53</vt:i4>
      </vt:variant>
      <vt:variant>
        <vt:i4>0</vt:i4>
      </vt:variant>
      <vt:variant>
        <vt:i4>5</vt:i4>
      </vt:variant>
      <vt:variant>
        <vt:lpwstr/>
      </vt:variant>
      <vt:variant>
        <vt:lpwstr>_Toc233111219</vt:lpwstr>
      </vt:variant>
      <vt:variant>
        <vt:i4>1376306</vt:i4>
      </vt:variant>
      <vt:variant>
        <vt:i4>47</vt:i4>
      </vt:variant>
      <vt:variant>
        <vt:i4>0</vt:i4>
      </vt:variant>
      <vt:variant>
        <vt:i4>5</vt:i4>
      </vt:variant>
      <vt:variant>
        <vt:lpwstr/>
      </vt:variant>
      <vt:variant>
        <vt:lpwstr>_Toc233111218</vt:lpwstr>
      </vt:variant>
      <vt:variant>
        <vt:i4>1376306</vt:i4>
      </vt:variant>
      <vt:variant>
        <vt:i4>41</vt:i4>
      </vt:variant>
      <vt:variant>
        <vt:i4>0</vt:i4>
      </vt:variant>
      <vt:variant>
        <vt:i4>5</vt:i4>
      </vt:variant>
      <vt:variant>
        <vt:lpwstr/>
      </vt:variant>
      <vt:variant>
        <vt:lpwstr>_Toc233111217</vt:lpwstr>
      </vt:variant>
      <vt:variant>
        <vt:i4>1376306</vt:i4>
      </vt:variant>
      <vt:variant>
        <vt:i4>35</vt:i4>
      </vt:variant>
      <vt:variant>
        <vt:i4>0</vt:i4>
      </vt:variant>
      <vt:variant>
        <vt:i4>5</vt:i4>
      </vt:variant>
      <vt:variant>
        <vt:lpwstr/>
      </vt:variant>
      <vt:variant>
        <vt:lpwstr>_Toc233111216</vt:lpwstr>
      </vt:variant>
      <vt:variant>
        <vt:i4>1376306</vt:i4>
      </vt:variant>
      <vt:variant>
        <vt:i4>29</vt:i4>
      </vt:variant>
      <vt:variant>
        <vt:i4>0</vt:i4>
      </vt:variant>
      <vt:variant>
        <vt:i4>5</vt:i4>
      </vt:variant>
      <vt:variant>
        <vt:lpwstr/>
      </vt:variant>
      <vt:variant>
        <vt:lpwstr>_Toc233111215</vt:lpwstr>
      </vt:variant>
      <vt:variant>
        <vt:i4>1376306</vt:i4>
      </vt:variant>
      <vt:variant>
        <vt:i4>23</vt:i4>
      </vt:variant>
      <vt:variant>
        <vt:i4>0</vt:i4>
      </vt:variant>
      <vt:variant>
        <vt:i4>5</vt:i4>
      </vt:variant>
      <vt:variant>
        <vt:lpwstr/>
      </vt:variant>
      <vt:variant>
        <vt:lpwstr>_Toc233111214</vt:lpwstr>
      </vt:variant>
      <vt:variant>
        <vt:i4>1376306</vt:i4>
      </vt:variant>
      <vt:variant>
        <vt:i4>17</vt:i4>
      </vt:variant>
      <vt:variant>
        <vt:i4>0</vt:i4>
      </vt:variant>
      <vt:variant>
        <vt:i4>5</vt:i4>
      </vt:variant>
      <vt:variant>
        <vt:lpwstr/>
      </vt:variant>
      <vt:variant>
        <vt:lpwstr>_Toc233111213</vt:lpwstr>
      </vt:variant>
      <vt:variant>
        <vt:i4>1376306</vt:i4>
      </vt:variant>
      <vt:variant>
        <vt:i4>11</vt:i4>
      </vt:variant>
      <vt:variant>
        <vt:i4>0</vt:i4>
      </vt:variant>
      <vt:variant>
        <vt:i4>5</vt:i4>
      </vt:variant>
      <vt:variant>
        <vt:lpwstr/>
      </vt:variant>
      <vt:variant>
        <vt:lpwstr>_Toc233111212</vt:lpwstr>
      </vt:variant>
      <vt:variant>
        <vt:i4>1376306</vt:i4>
      </vt:variant>
      <vt:variant>
        <vt:i4>5</vt:i4>
      </vt:variant>
      <vt:variant>
        <vt:i4>0</vt:i4>
      </vt:variant>
      <vt:variant>
        <vt:i4>5</vt:i4>
      </vt:variant>
      <vt:variant>
        <vt:lpwstr/>
      </vt:variant>
      <vt:variant>
        <vt:lpwstr>_Toc233111211</vt:lpwstr>
      </vt:variant>
      <vt:variant>
        <vt:i4>8323181</vt:i4>
      </vt:variant>
      <vt:variant>
        <vt:i4>0</vt:i4>
      </vt:variant>
      <vt:variant>
        <vt:i4>0</vt:i4>
      </vt:variant>
      <vt:variant>
        <vt:i4>5</vt:i4>
      </vt:variant>
      <vt:variant>
        <vt:lpwstr>http://www.nature.nps.gov/publications/NRPM</vt:lpwstr>
      </vt:variant>
      <vt:variant>
        <vt:lpwstr/>
      </vt:variant>
      <vt:variant>
        <vt:i4>1245206</vt:i4>
      </vt:variant>
      <vt:variant>
        <vt:i4>0</vt:i4>
      </vt:variant>
      <vt:variant>
        <vt:i4>0</vt:i4>
      </vt:variant>
      <vt:variant>
        <vt:i4>5</vt:i4>
      </vt:variant>
      <vt:variant>
        <vt:lpwstr>http://www.nature.nps.gov/publications/NRPM/index.cfm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creator>cfjohnson</dc:creator>
  <cp:lastModifiedBy>Reynolds, Joel H</cp:lastModifiedBy>
  <cp:revision>2</cp:revision>
  <cp:lastPrinted>2016-12-01T00:40:00Z</cp:lastPrinted>
  <dcterms:created xsi:type="dcterms:W3CDTF">2019-02-12T21:45:00Z</dcterms:created>
  <dcterms:modified xsi:type="dcterms:W3CDTF">2019-02-12T21:45:00Z</dcterms:modified>
</cp:coreProperties>
</file>